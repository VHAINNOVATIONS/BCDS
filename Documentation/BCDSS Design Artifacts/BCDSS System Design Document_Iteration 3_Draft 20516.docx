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ABA6E4" w14:textId="77777777" w:rsidR="004F3A80" w:rsidRPr="005B5B11" w:rsidRDefault="005B5B11" w:rsidP="009C7725">
      <w:pPr>
        <w:pStyle w:val="InstructionalTextTitle2"/>
        <w:rPr>
          <w:rFonts w:ascii="Arial" w:hAnsi="Arial" w:cs="Arial"/>
          <w:b/>
          <w:i w:val="0"/>
          <w:color w:val="auto"/>
          <w:sz w:val="36"/>
          <w:szCs w:val="36"/>
        </w:rPr>
      </w:pPr>
      <w:bookmarkStart w:id="0" w:name="_Toc205632711"/>
      <w:r w:rsidRPr="005B5B11">
        <w:rPr>
          <w:rFonts w:ascii="Arial" w:hAnsi="Arial" w:cs="Arial"/>
          <w:b/>
          <w:i w:val="0"/>
          <w:color w:val="auto"/>
          <w:sz w:val="36"/>
          <w:szCs w:val="36"/>
        </w:rPr>
        <w:t>Benefits Claims Decision Support (BCDS) System</w:t>
      </w:r>
    </w:p>
    <w:p w14:paraId="332E7A75" w14:textId="77777777" w:rsidR="00AA5FEA" w:rsidRPr="0032775A" w:rsidRDefault="00AA5FEA" w:rsidP="00AA5FEA">
      <w:pPr>
        <w:pStyle w:val="Title2"/>
        <w:rPr>
          <w:sz w:val="36"/>
          <w:szCs w:val="36"/>
        </w:rPr>
      </w:pPr>
      <w:r w:rsidRPr="0032775A">
        <w:rPr>
          <w:sz w:val="36"/>
          <w:szCs w:val="36"/>
        </w:rPr>
        <w:t>System Design Document</w:t>
      </w:r>
    </w:p>
    <w:p w14:paraId="191C9746" w14:textId="77777777" w:rsidR="00FA1BF4" w:rsidRPr="00FA1BF4" w:rsidRDefault="00FA1BF4" w:rsidP="00FA1BF4">
      <w:pPr>
        <w:pStyle w:val="Title"/>
      </w:pPr>
    </w:p>
    <w:p w14:paraId="78E417D1" w14:textId="77777777" w:rsidR="004F3A80" w:rsidRDefault="00B859DB" w:rsidP="004F3A80">
      <w:pPr>
        <w:pStyle w:val="CoverTitleInstructions"/>
      </w:pPr>
      <w:r>
        <w:rPr>
          <w:noProof/>
        </w:rPr>
        <w:drawing>
          <wp:inline distT="0" distB="0" distL="0" distR="0" wp14:anchorId="66838DE7" wp14:editId="5FE7B2C7">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172A063" w14:textId="77777777" w:rsidR="006640DF" w:rsidRDefault="006640DF" w:rsidP="005221A8">
      <w:pPr>
        <w:pStyle w:val="Title"/>
      </w:pPr>
    </w:p>
    <w:p w14:paraId="057FF2B9" w14:textId="77777777" w:rsidR="004F3A80" w:rsidRPr="005B5B11" w:rsidRDefault="005B5B11" w:rsidP="00DF6735">
      <w:pPr>
        <w:pStyle w:val="InstructionalTextTitle2"/>
        <w:rPr>
          <w:rFonts w:ascii="Arial" w:hAnsi="Arial" w:cs="Arial"/>
          <w:b/>
          <w:i w:val="0"/>
          <w:color w:val="auto"/>
          <w:sz w:val="28"/>
          <w:szCs w:val="28"/>
        </w:rPr>
      </w:pPr>
      <w:r w:rsidRPr="005B5B11">
        <w:rPr>
          <w:rFonts w:ascii="Arial" w:hAnsi="Arial" w:cs="Arial"/>
          <w:b/>
          <w:i w:val="0"/>
          <w:color w:val="auto"/>
          <w:sz w:val="28"/>
          <w:szCs w:val="28"/>
        </w:rPr>
        <w:t>January 2016</w:t>
      </w:r>
    </w:p>
    <w:p w14:paraId="188F673F" w14:textId="77777777" w:rsidR="00F7216E" w:rsidRDefault="00F7216E" w:rsidP="00F7216E">
      <w:pPr>
        <w:pStyle w:val="Title2"/>
      </w:pPr>
      <w:r>
        <w:t xml:space="preserve">Version </w:t>
      </w:r>
      <w:r w:rsidR="005B5B11">
        <w:t>0.1</w:t>
      </w:r>
    </w:p>
    <w:p w14:paraId="50788CAA" w14:textId="77777777" w:rsidR="004F3A80" w:rsidRDefault="004F3A80" w:rsidP="004F3A80">
      <w:pPr>
        <w:pStyle w:val="Title2"/>
      </w:pPr>
    </w:p>
    <w:p w14:paraId="3BB9391D" w14:textId="77777777" w:rsidR="0032775A" w:rsidRDefault="0032775A" w:rsidP="004F3A80">
      <w:pPr>
        <w:pStyle w:val="Title2"/>
      </w:pPr>
      <w:r w:rsidRPr="0032775A">
        <w:t>Department of Veterans Affairs</w:t>
      </w:r>
    </w:p>
    <w:p w14:paraId="4BD0E1D4" w14:textId="77777777" w:rsidR="004F3A80" w:rsidRDefault="004F3A80" w:rsidP="004F3A80">
      <w:pPr>
        <w:pStyle w:val="Title2"/>
      </w:pPr>
    </w:p>
    <w:p w14:paraId="2774691E" w14:textId="77777777" w:rsidR="00AD4E85" w:rsidRDefault="00AD4E85" w:rsidP="0032775A">
      <w:pPr>
        <w:pStyle w:val="InstructionalText1"/>
        <w:sectPr w:rsidR="00AD4E85" w:rsidSect="00FA1BF4">
          <w:pgSz w:w="12240" w:h="15840" w:code="1"/>
          <w:pgMar w:top="1440" w:right="1440" w:bottom="1440" w:left="1440" w:header="720" w:footer="720" w:gutter="0"/>
          <w:pgNumType w:fmt="lowerRoman" w:start="1"/>
          <w:cols w:space="720"/>
          <w:vAlign w:val="center"/>
          <w:docGrid w:linePitch="360"/>
        </w:sectPr>
      </w:pPr>
    </w:p>
    <w:p w14:paraId="37F17B57" w14:textId="77777777" w:rsidR="00AD4E85" w:rsidRPr="00AD4E85" w:rsidRDefault="00922D53" w:rsidP="00922D53">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1615A5" w:rsidRPr="005068FD" w14:paraId="66F1CBF8" w14:textId="77777777" w:rsidTr="001615A5">
        <w:trPr>
          <w:cantSplit/>
          <w:tblHeader/>
        </w:trPr>
        <w:tc>
          <w:tcPr>
            <w:tcW w:w="907" w:type="pct"/>
            <w:shd w:val="clear" w:color="auto" w:fill="F2F2F2"/>
          </w:tcPr>
          <w:p w14:paraId="46159178" w14:textId="77777777" w:rsidR="004F3A80" w:rsidRPr="005068FD" w:rsidRDefault="004F3A80" w:rsidP="0004636C">
            <w:pPr>
              <w:pStyle w:val="TableHeading"/>
            </w:pPr>
            <w:bookmarkStart w:id="1" w:name="ColumnTitle_01"/>
            <w:bookmarkEnd w:id="1"/>
            <w:r w:rsidRPr="005068FD">
              <w:t>Date</w:t>
            </w:r>
          </w:p>
        </w:tc>
        <w:tc>
          <w:tcPr>
            <w:tcW w:w="567" w:type="pct"/>
            <w:shd w:val="clear" w:color="auto" w:fill="F2F2F2"/>
          </w:tcPr>
          <w:p w14:paraId="447A92C4" w14:textId="77777777" w:rsidR="004F3A80" w:rsidRPr="005068FD" w:rsidRDefault="004F3A80" w:rsidP="0004636C">
            <w:pPr>
              <w:pStyle w:val="TableHeading"/>
            </w:pPr>
            <w:r w:rsidRPr="005068FD">
              <w:t>Version</w:t>
            </w:r>
          </w:p>
        </w:tc>
        <w:tc>
          <w:tcPr>
            <w:tcW w:w="2305" w:type="pct"/>
            <w:shd w:val="clear" w:color="auto" w:fill="F2F2F2"/>
          </w:tcPr>
          <w:p w14:paraId="2D5D51CE" w14:textId="77777777" w:rsidR="004F3A80" w:rsidRPr="005068FD" w:rsidRDefault="004F3A80" w:rsidP="0004636C">
            <w:pPr>
              <w:pStyle w:val="TableHeading"/>
            </w:pPr>
            <w:r w:rsidRPr="005068FD">
              <w:t>Description</w:t>
            </w:r>
          </w:p>
        </w:tc>
        <w:tc>
          <w:tcPr>
            <w:tcW w:w="1222" w:type="pct"/>
            <w:shd w:val="clear" w:color="auto" w:fill="F2F2F2"/>
          </w:tcPr>
          <w:p w14:paraId="70181530" w14:textId="77777777" w:rsidR="004F3A80" w:rsidRPr="005068FD" w:rsidRDefault="004F3A80" w:rsidP="0004636C">
            <w:pPr>
              <w:pStyle w:val="TableHeading"/>
            </w:pPr>
            <w:r w:rsidRPr="005068FD">
              <w:t>Author</w:t>
            </w:r>
          </w:p>
        </w:tc>
      </w:tr>
      <w:tr w:rsidR="004F3A80" w14:paraId="7318D2E5" w14:textId="77777777" w:rsidTr="005221A8">
        <w:trPr>
          <w:cantSplit/>
        </w:trPr>
        <w:tc>
          <w:tcPr>
            <w:tcW w:w="907" w:type="pct"/>
          </w:tcPr>
          <w:p w14:paraId="652ADAE8" w14:textId="77777777" w:rsidR="004F3A80" w:rsidRPr="005068FD" w:rsidRDefault="008901B3" w:rsidP="0004636C">
            <w:pPr>
              <w:pStyle w:val="TableText"/>
            </w:pPr>
            <w:r>
              <w:t>11/09</w:t>
            </w:r>
            <w:r w:rsidR="005B5B11">
              <w:t>/2015</w:t>
            </w:r>
          </w:p>
        </w:tc>
        <w:tc>
          <w:tcPr>
            <w:tcW w:w="567" w:type="pct"/>
          </w:tcPr>
          <w:p w14:paraId="381CF31D" w14:textId="77777777" w:rsidR="004F3A80" w:rsidRDefault="005B5B11" w:rsidP="0004636C">
            <w:pPr>
              <w:pStyle w:val="TableText"/>
            </w:pPr>
            <w:r>
              <w:t>0.1</w:t>
            </w:r>
          </w:p>
        </w:tc>
        <w:tc>
          <w:tcPr>
            <w:tcW w:w="2305" w:type="pct"/>
          </w:tcPr>
          <w:p w14:paraId="49A76A8A" w14:textId="77777777" w:rsidR="004F3A80" w:rsidRDefault="005B5B11" w:rsidP="0004636C">
            <w:pPr>
              <w:pStyle w:val="TableText"/>
            </w:pPr>
            <w:r>
              <w:t>Document Creation</w:t>
            </w:r>
          </w:p>
        </w:tc>
        <w:tc>
          <w:tcPr>
            <w:tcW w:w="1222" w:type="pct"/>
          </w:tcPr>
          <w:p w14:paraId="36AF0327" w14:textId="46CCD4A1" w:rsidR="004F3A80" w:rsidRDefault="007D3FF2" w:rsidP="0004636C">
            <w:pPr>
              <w:pStyle w:val="TableText"/>
            </w:pPr>
            <w:ins w:id="2" w:author="Author">
              <w:r>
                <w:t>BCDSS Team</w:t>
              </w:r>
            </w:ins>
            <w:del w:id="3" w:author="Author">
              <w:r w:rsidR="005B5B11" w:rsidDel="007D3FF2">
                <w:delText>Anthony Cannon / Pro-Sphere</w:delText>
              </w:r>
            </w:del>
          </w:p>
        </w:tc>
      </w:tr>
      <w:tr w:rsidR="004F3A80" w14:paraId="1B9AA3EA" w14:textId="77777777" w:rsidTr="005221A8">
        <w:trPr>
          <w:cantSplit/>
        </w:trPr>
        <w:tc>
          <w:tcPr>
            <w:tcW w:w="907" w:type="pct"/>
          </w:tcPr>
          <w:p w14:paraId="1A5F9254" w14:textId="77777777" w:rsidR="004F3A80" w:rsidRDefault="00420C7B" w:rsidP="0004636C">
            <w:pPr>
              <w:pStyle w:val="TableText"/>
            </w:pPr>
            <w:r>
              <w:t>12/15</w:t>
            </w:r>
            <w:r w:rsidR="00B04CEA">
              <w:t>/2015</w:t>
            </w:r>
          </w:p>
        </w:tc>
        <w:tc>
          <w:tcPr>
            <w:tcW w:w="567" w:type="pct"/>
          </w:tcPr>
          <w:p w14:paraId="5F7D7329" w14:textId="77777777" w:rsidR="004F3A80" w:rsidRDefault="00B04CEA" w:rsidP="0004636C">
            <w:pPr>
              <w:pStyle w:val="TableText"/>
            </w:pPr>
            <w:r>
              <w:t>0.2</w:t>
            </w:r>
          </w:p>
        </w:tc>
        <w:tc>
          <w:tcPr>
            <w:tcW w:w="2305" w:type="pct"/>
          </w:tcPr>
          <w:p w14:paraId="6AB7D325" w14:textId="77777777" w:rsidR="004F3A80" w:rsidRDefault="00B04CEA" w:rsidP="0004636C">
            <w:pPr>
              <w:pStyle w:val="TableText"/>
            </w:pPr>
            <w:r>
              <w:t>Architecture updates</w:t>
            </w:r>
          </w:p>
        </w:tc>
        <w:tc>
          <w:tcPr>
            <w:tcW w:w="1222" w:type="pct"/>
          </w:tcPr>
          <w:p w14:paraId="292C17D2" w14:textId="235ADBCF" w:rsidR="004F3A80" w:rsidRDefault="007D3FF2" w:rsidP="0004636C">
            <w:pPr>
              <w:pStyle w:val="TableText"/>
            </w:pPr>
            <w:ins w:id="4" w:author="Author">
              <w:r>
                <w:t>BCDSS Team</w:t>
              </w:r>
            </w:ins>
            <w:del w:id="5" w:author="Author">
              <w:r w:rsidR="00B04CEA" w:rsidDel="007D3FF2">
                <w:delText>Vasu Rayapati</w:delText>
              </w:r>
            </w:del>
          </w:p>
        </w:tc>
      </w:tr>
      <w:tr w:rsidR="007D3FF2" w14:paraId="3159CA5E" w14:textId="77777777" w:rsidTr="005221A8">
        <w:trPr>
          <w:cantSplit/>
          <w:ins w:id="6" w:author="Author"/>
        </w:trPr>
        <w:tc>
          <w:tcPr>
            <w:tcW w:w="907" w:type="pct"/>
          </w:tcPr>
          <w:p w14:paraId="416CAF37" w14:textId="5D5E154D" w:rsidR="007D3FF2" w:rsidRDefault="007D3FF2" w:rsidP="0004636C">
            <w:pPr>
              <w:pStyle w:val="TableText"/>
              <w:rPr>
                <w:ins w:id="7" w:author="Author"/>
              </w:rPr>
            </w:pPr>
            <w:ins w:id="8" w:author="Author">
              <w:r>
                <w:t>2/01/16</w:t>
              </w:r>
            </w:ins>
          </w:p>
        </w:tc>
        <w:tc>
          <w:tcPr>
            <w:tcW w:w="567" w:type="pct"/>
          </w:tcPr>
          <w:p w14:paraId="018AB59D" w14:textId="3F780065" w:rsidR="007D3FF2" w:rsidRDefault="007D3FF2" w:rsidP="0004636C">
            <w:pPr>
              <w:pStyle w:val="TableText"/>
              <w:rPr>
                <w:ins w:id="9" w:author="Author"/>
              </w:rPr>
            </w:pPr>
            <w:ins w:id="10" w:author="Author">
              <w:r>
                <w:t>0.3</w:t>
              </w:r>
            </w:ins>
          </w:p>
        </w:tc>
        <w:tc>
          <w:tcPr>
            <w:tcW w:w="2305" w:type="pct"/>
          </w:tcPr>
          <w:p w14:paraId="4165F957" w14:textId="5C3F787C" w:rsidR="007D3FF2" w:rsidRDefault="007D3FF2" w:rsidP="0004636C">
            <w:pPr>
              <w:pStyle w:val="TableText"/>
              <w:rPr>
                <w:ins w:id="11" w:author="Author"/>
              </w:rPr>
            </w:pPr>
            <w:ins w:id="12" w:author="Author">
              <w:r>
                <w:t>Architecture, Database and Platform Design Updates</w:t>
              </w:r>
            </w:ins>
          </w:p>
        </w:tc>
        <w:tc>
          <w:tcPr>
            <w:tcW w:w="1222" w:type="pct"/>
          </w:tcPr>
          <w:p w14:paraId="001B4604" w14:textId="2DA97199" w:rsidR="007D3FF2" w:rsidDel="007D3FF2" w:rsidRDefault="007D3FF2" w:rsidP="0004636C">
            <w:pPr>
              <w:pStyle w:val="TableText"/>
              <w:rPr>
                <w:ins w:id="13" w:author="Author"/>
              </w:rPr>
            </w:pPr>
            <w:ins w:id="14" w:author="Author">
              <w:r>
                <w:t>BCDSS Team</w:t>
              </w:r>
            </w:ins>
          </w:p>
        </w:tc>
      </w:tr>
    </w:tbl>
    <w:p w14:paraId="168F0C92" w14:textId="77777777" w:rsidR="00CA5DF5" w:rsidRDefault="00086D68" w:rsidP="00086D68">
      <w:pPr>
        <w:pStyle w:val="InstructionalText1"/>
      </w:pPr>
      <w:r>
        <w:t>.</w:t>
      </w:r>
    </w:p>
    <w:p w14:paraId="08E1F83C" w14:textId="77777777" w:rsidR="002934EF" w:rsidRDefault="002934EF" w:rsidP="002934EF">
      <w:pPr>
        <w:pStyle w:val="BodyText"/>
      </w:pPr>
    </w:p>
    <w:p w14:paraId="5FFCDC4E" w14:textId="77777777" w:rsidR="002934EF" w:rsidRDefault="002934EF" w:rsidP="002934EF">
      <w:pPr>
        <w:pStyle w:val="Title2"/>
      </w:pPr>
      <w:r>
        <w:t>Artifact Rationale</w:t>
      </w:r>
    </w:p>
    <w:p w14:paraId="029C7342" w14:textId="77777777" w:rsidR="00C377E9" w:rsidRDefault="002934EF" w:rsidP="002934EF">
      <w:pPr>
        <w:pStyle w:val="BodyText"/>
      </w:pPr>
      <w:r>
        <w:t xml:space="preserve">The System Design Document (SDD) is a dual-use document that provides the conceptual design as well as the as-built design.  This document will be updated as the product is built, to reflect the as-built product. </w:t>
      </w:r>
    </w:p>
    <w:p w14:paraId="46FE5310" w14:textId="77777777" w:rsidR="00C377E9" w:rsidRDefault="00C377E9" w:rsidP="002934EF">
      <w:pPr>
        <w:pStyle w:val="BodyText"/>
      </w:pPr>
    </w:p>
    <w:p w14:paraId="25C56D79" w14:textId="77777777" w:rsidR="007E0400" w:rsidRDefault="007E0400">
      <w:pPr>
        <w:rPr>
          <w:rFonts w:ascii="Arial" w:hAnsi="Arial" w:cs="Arial"/>
          <w:b/>
          <w:bCs/>
          <w:sz w:val="28"/>
          <w:szCs w:val="32"/>
        </w:rPr>
      </w:pPr>
      <w:r>
        <w:br w:type="page"/>
      </w:r>
    </w:p>
    <w:p w14:paraId="22059194" w14:textId="77777777" w:rsidR="00C377E9" w:rsidRDefault="00C377E9" w:rsidP="00C377E9">
      <w:pPr>
        <w:pStyle w:val="Title2"/>
      </w:pPr>
      <w:r>
        <w:lastRenderedPageBreak/>
        <w:t>When to Complete Each Section of the SDD</w:t>
      </w:r>
    </w:p>
    <w:tbl>
      <w:tblPr>
        <w:tblStyle w:val="TableGrid"/>
        <w:tblW w:w="5000" w:type="pct"/>
        <w:tblLook w:val="04A0" w:firstRow="1" w:lastRow="0" w:firstColumn="1" w:lastColumn="0" w:noHBand="0" w:noVBand="1"/>
      </w:tblPr>
      <w:tblGrid>
        <w:gridCol w:w="3407"/>
        <w:gridCol w:w="2557"/>
        <w:gridCol w:w="3612"/>
      </w:tblGrid>
      <w:tr w:rsidR="00C377E9" w:rsidRPr="00C377E9" w14:paraId="283CB061" w14:textId="77777777" w:rsidTr="00B47AD6">
        <w:trPr>
          <w:cantSplit/>
          <w:tblHeader/>
        </w:trPr>
        <w:tc>
          <w:tcPr>
            <w:tcW w:w="1779" w:type="pct"/>
            <w:shd w:val="clear" w:color="auto" w:fill="F2F2F2" w:themeFill="background1" w:themeFillShade="F2"/>
          </w:tcPr>
          <w:p w14:paraId="4AAE8D58" w14:textId="77777777" w:rsidR="00C377E9" w:rsidRPr="00C377E9" w:rsidRDefault="00C377E9" w:rsidP="00E47619">
            <w:pPr>
              <w:pStyle w:val="TableHeading"/>
            </w:pPr>
            <w:r w:rsidRPr="00C377E9">
              <w:t>Section</w:t>
            </w:r>
          </w:p>
        </w:tc>
        <w:tc>
          <w:tcPr>
            <w:tcW w:w="1335" w:type="pct"/>
            <w:shd w:val="clear" w:color="auto" w:fill="F2F2F2" w:themeFill="background1" w:themeFillShade="F2"/>
          </w:tcPr>
          <w:p w14:paraId="257133C0" w14:textId="77777777" w:rsidR="00C377E9" w:rsidRPr="00C377E9" w:rsidRDefault="007E0400" w:rsidP="00E47619">
            <w:pPr>
              <w:pStyle w:val="TableHeading"/>
            </w:pPr>
            <w:r>
              <w:t>Completed On or Before PMAS Phase</w:t>
            </w:r>
          </w:p>
        </w:tc>
        <w:tc>
          <w:tcPr>
            <w:tcW w:w="1886" w:type="pct"/>
            <w:shd w:val="clear" w:color="auto" w:fill="F2F2F2" w:themeFill="background1" w:themeFillShade="F2"/>
          </w:tcPr>
          <w:p w14:paraId="02DB0ADF" w14:textId="77777777" w:rsidR="00C377E9" w:rsidRPr="00C377E9" w:rsidRDefault="00C377E9" w:rsidP="00E47619">
            <w:pPr>
              <w:pStyle w:val="TableHeading"/>
            </w:pPr>
            <w:r w:rsidRPr="00C377E9">
              <w:t>Rational</w:t>
            </w:r>
            <w:r w:rsidR="00E47619">
              <w:t>e</w:t>
            </w:r>
          </w:p>
        </w:tc>
      </w:tr>
      <w:tr w:rsidR="00C377E9" w14:paraId="1EDBDBDA" w14:textId="77777777" w:rsidTr="00B47AD6">
        <w:trPr>
          <w:cantSplit/>
        </w:trPr>
        <w:tc>
          <w:tcPr>
            <w:tcW w:w="1779" w:type="pct"/>
          </w:tcPr>
          <w:p w14:paraId="3B4748E4" w14:textId="77777777" w:rsidR="00C377E9" w:rsidRDefault="00C377E9" w:rsidP="00E47619">
            <w:pPr>
              <w:pStyle w:val="TableText"/>
            </w:pPr>
            <w:r>
              <w:t>1 – Introduction</w:t>
            </w:r>
          </w:p>
        </w:tc>
        <w:tc>
          <w:tcPr>
            <w:tcW w:w="1335" w:type="pct"/>
          </w:tcPr>
          <w:p w14:paraId="38C42088" w14:textId="77777777" w:rsidR="00C377E9" w:rsidRDefault="00021EC0" w:rsidP="00E47619">
            <w:pPr>
              <w:pStyle w:val="TableText"/>
            </w:pPr>
            <w:r>
              <w:t>MS 0 Review</w:t>
            </w:r>
            <w:r w:rsidR="00064481">
              <w:t xml:space="preserve">; updated </w:t>
            </w:r>
            <w:r w:rsidR="00B46164">
              <w:t>thereafter</w:t>
            </w:r>
          </w:p>
        </w:tc>
        <w:tc>
          <w:tcPr>
            <w:tcW w:w="1886" w:type="pct"/>
          </w:tcPr>
          <w:p w14:paraId="5720C2BE" w14:textId="77777777" w:rsidR="00C377E9" w:rsidRDefault="00064481" w:rsidP="00E47619">
            <w:pPr>
              <w:pStyle w:val="TableText"/>
            </w:pPr>
            <w:r>
              <w:t>Conceptual design should inform evaluation of investments</w:t>
            </w:r>
          </w:p>
        </w:tc>
      </w:tr>
      <w:tr w:rsidR="00064481" w14:paraId="30FE9BCB" w14:textId="77777777" w:rsidTr="00B47AD6">
        <w:trPr>
          <w:cantSplit/>
        </w:trPr>
        <w:tc>
          <w:tcPr>
            <w:tcW w:w="1779" w:type="pct"/>
          </w:tcPr>
          <w:p w14:paraId="738DF217" w14:textId="77777777" w:rsidR="00064481" w:rsidRDefault="00064481" w:rsidP="00E47619">
            <w:pPr>
              <w:pStyle w:val="TableText"/>
            </w:pPr>
            <w:r>
              <w:t xml:space="preserve">2 </w:t>
            </w:r>
            <w:r w:rsidR="001E3AD3">
              <w:t>–</w:t>
            </w:r>
            <w:r>
              <w:t xml:space="preserve"> Background</w:t>
            </w:r>
          </w:p>
        </w:tc>
        <w:tc>
          <w:tcPr>
            <w:tcW w:w="1335" w:type="pct"/>
          </w:tcPr>
          <w:p w14:paraId="278D4987" w14:textId="77777777" w:rsidR="00064481" w:rsidRDefault="00064481" w:rsidP="00E47619">
            <w:pPr>
              <w:pStyle w:val="TableText"/>
            </w:pPr>
            <w:r>
              <w:t xml:space="preserve">MS 0 Review; updated </w:t>
            </w:r>
            <w:r w:rsidR="00B46164">
              <w:t>thereafter</w:t>
            </w:r>
          </w:p>
        </w:tc>
        <w:tc>
          <w:tcPr>
            <w:tcW w:w="1886" w:type="pct"/>
          </w:tcPr>
          <w:p w14:paraId="724A8C8B" w14:textId="77777777" w:rsidR="00064481" w:rsidRDefault="00064481" w:rsidP="00E47619">
            <w:pPr>
              <w:pStyle w:val="TableText"/>
            </w:pPr>
            <w:r w:rsidRPr="000B3174">
              <w:t>Conceptual design should inform evaluation of investments</w:t>
            </w:r>
          </w:p>
        </w:tc>
      </w:tr>
      <w:tr w:rsidR="00064481" w14:paraId="17EFDDF6" w14:textId="77777777" w:rsidTr="00B47AD6">
        <w:trPr>
          <w:cantSplit/>
        </w:trPr>
        <w:tc>
          <w:tcPr>
            <w:tcW w:w="1779" w:type="pct"/>
          </w:tcPr>
          <w:p w14:paraId="32AB98C8" w14:textId="77777777" w:rsidR="00064481" w:rsidRDefault="00064481" w:rsidP="00E47619">
            <w:pPr>
              <w:pStyle w:val="TableText"/>
            </w:pPr>
            <w:r>
              <w:t>3 – Conceptual Design</w:t>
            </w:r>
          </w:p>
        </w:tc>
        <w:tc>
          <w:tcPr>
            <w:tcW w:w="1335" w:type="pct"/>
          </w:tcPr>
          <w:p w14:paraId="7C1108EB" w14:textId="77777777" w:rsidR="00064481" w:rsidRDefault="00064481" w:rsidP="00E47619">
            <w:pPr>
              <w:pStyle w:val="TableText"/>
            </w:pPr>
            <w:r>
              <w:t xml:space="preserve">MS 0 Review; updated </w:t>
            </w:r>
            <w:r w:rsidR="00B46164">
              <w:t>thereafter</w:t>
            </w:r>
          </w:p>
        </w:tc>
        <w:tc>
          <w:tcPr>
            <w:tcW w:w="1886" w:type="pct"/>
          </w:tcPr>
          <w:p w14:paraId="34901E87" w14:textId="77777777" w:rsidR="00064481" w:rsidRDefault="00064481" w:rsidP="00E47619">
            <w:pPr>
              <w:pStyle w:val="TableText"/>
            </w:pPr>
            <w:r w:rsidRPr="000B3174">
              <w:t>Conceptual design should inform evaluation of investments</w:t>
            </w:r>
          </w:p>
        </w:tc>
      </w:tr>
      <w:tr w:rsidR="00064481" w14:paraId="37EC52C6" w14:textId="77777777" w:rsidTr="00B47AD6">
        <w:trPr>
          <w:cantSplit/>
        </w:trPr>
        <w:tc>
          <w:tcPr>
            <w:tcW w:w="1779" w:type="pct"/>
          </w:tcPr>
          <w:p w14:paraId="6822F3B1" w14:textId="77777777" w:rsidR="00064481" w:rsidRDefault="00064481" w:rsidP="00356668">
            <w:pPr>
              <w:pStyle w:val="TableText"/>
            </w:pPr>
            <w:r>
              <w:t xml:space="preserve">4 – </w:t>
            </w:r>
            <w:r w:rsidR="00356668">
              <w:t>Data</w:t>
            </w:r>
            <w:r w:rsidR="0093534F">
              <w:t xml:space="preserve"> Phase</w:t>
            </w:r>
          </w:p>
        </w:tc>
        <w:tc>
          <w:tcPr>
            <w:tcW w:w="1335" w:type="pct"/>
          </w:tcPr>
          <w:p w14:paraId="1FEBB887" w14:textId="77777777" w:rsidR="00064481" w:rsidRDefault="00064481" w:rsidP="00E47619">
            <w:pPr>
              <w:pStyle w:val="TableText"/>
            </w:pPr>
            <w:r>
              <w:t xml:space="preserve">MS 0 Review; updated </w:t>
            </w:r>
            <w:r w:rsidR="00B46164">
              <w:t>thereafter</w:t>
            </w:r>
          </w:p>
        </w:tc>
        <w:tc>
          <w:tcPr>
            <w:tcW w:w="1886" w:type="pct"/>
          </w:tcPr>
          <w:p w14:paraId="3112C3BF" w14:textId="77777777" w:rsidR="00064481" w:rsidRDefault="00064481" w:rsidP="00E47619">
            <w:pPr>
              <w:pStyle w:val="TableText"/>
            </w:pPr>
            <w:r w:rsidRPr="000B3174">
              <w:t>Conceptual design should inform evaluation of investments</w:t>
            </w:r>
          </w:p>
        </w:tc>
      </w:tr>
      <w:tr w:rsidR="00C377E9" w14:paraId="5225CCFB" w14:textId="77777777" w:rsidTr="00B47AD6">
        <w:trPr>
          <w:cantSplit/>
        </w:trPr>
        <w:tc>
          <w:tcPr>
            <w:tcW w:w="1779" w:type="pct"/>
          </w:tcPr>
          <w:p w14:paraId="00304E59" w14:textId="77777777" w:rsidR="00C377E9" w:rsidRDefault="00C377E9" w:rsidP="00356668">
            <w:pPr>
              <w:pStyle w:val="TableText"/>
            </w:pPr>
            <w:r>
              <w:t xml:space="preserve">5 – </w:t>
            </w:r>
            <w:r w:rsidR="00356668">
              <w:t>Logical</w:t>
            </w:r>
            <w:r>
              <w:t xml:space="preserve"> Design</w:t>
            </w:r>
          </w:p>
        </w:tc>
        <w:tc>
          <w:tcPr>
            <w:tcW w:w="1335" w:type="pct"/>
          </w:tcPr>
          <w:p w14:paraId="583A6CB2" w14:textId="77777777" w:rsidR="00C377E9" w:rsidRDefault="00064481" w:rsidP="00E47619">
            <w:pPr>
              <w:pStyle w:val="TableText"/>
            </w:pPr>
            <w:r>
              <w:t>MS 1 Review; updated thereafter</w:t>
            </w:r>
          </w:p>
        </w:tc>
        <w:tc>
          <w:tcPr>
            <w:tcW w:w="1886" w:type="pct"/>
          </w:tcPr>
          <w:p w14:paraId="5468C3A1" w14:textId="77777777" w:rsidR="00C377E9" w:rsidRDefault="00064481" w:rsidP="00E47619">
            <w:pPr>
              <w:pStyle w:val="TableText"/>
            </w:pPr>
            <w:r>
              <w:t>Design details should be elaborated upon during PMAS Planning phase and prior to development</w:t>
            </w:r>
          </w:p>
        </w:tc>
      </w:tr>
      <w:tr w:rsidR="00064481" w14:paraId="1C7C34E0" w14:textId="77777777" w:rsidTr="00B47AD6">
        <w:trPr>
          <w:cantSplit/>
        </w:trPr>
        <w:tc>
          <w:tcPr>
            <w:tcW w:w="1779" w:type="pct"/>
          </w:tcPr>
          <w:p w14:paraId="0F359CB1" w14:textId="77777777" w:rsidR="00064481" w:rsidRDefault="00B47AD6" w:rsidP="00356668">
            <w:pPr>
              <w:pStyle w:val="TableText"/>
            </w:pPr>
            <w:r>
              <w:t>6</w:t>
            </w:r>
            <w:r w:rsidR="00064481">
              <w:t xml:space="preserve"> – </w:t>
            </w:r>
            <w:r w:rsidR="00356668">
              <w:t>Process</w:t>
            </w:r>
            <w:r w:rsidR="0093534F">
              <w:t xml:space="preserve"> Phase</w:t>
            </w:r>
          </w:p>
        </w:tc>
        <w:tc>
          <w:tcPr>
            <w:tcW w:w="1335" w:type="pct"/>
          </w:tcPr>
          <w:p w14:paraId="16C8EE2C" w14:textId="77777777" w:rsidR="00064481" w:rsidRDefault="00064481" w:rsidP="00E47619">
            <w:pPr>
              <w:pStyle w:val="TableText"/>
            </w:pPr>
            <w:r w:rsidRPr="005A4E15">
              <w:t>MS 1 Review; updated thereafter</w:t>
            </w:r>
          </w:p>
        </w:tc>
        <w:tc>
          <w:tcPr>
            <w:tcW w:w="1886" w:type="pct"/>
          </w:tcPr>
          <w:p w14:paraId="3565C67B" w14:textId="77777777" w:rsidR="00064481" w:rsidRDefault="00064481" w:rsidP="00E47619">
            <w:pPr>
              <w:pStyle w:val="TableText"/>
            </w:pPr>
            <w:r w:rsidRPr="002F6E1F">
              <w:t>Design details should be elaborated upon during PMAS Planning phase and prior to development</w:t>
            </w:r>
          </w:p>
        </w:tc>
      </w:tr>
      <w:tr w:rsidR="0093534F" w14:paraId="6D9A39FA" w14:textId="77777777" w:rsidTr="00B47AD6">
        <w:trPr>
          <w:cantSplit/>
        </w:trPr>
        <w:tc>
          <w:tcPr>
            <w:tcW w:w="1779" w:type="pct"/>
          </w:tcPr>
          <w:p w14:paraId="64054732" w14:textId="77777777" w:rsidR="0093534F" w:rsidRDefault="0093534F" w:rsidP="00356668">
            <w:pPr>
              <w:pStyle w:val="TableText"/>
            </w:pPr>
            <w:r>
              <w:t xml:space="preserve">7 – </w:t>
            </w:r>
            <w:r w:rsidR="00356668">
              <w:t>Development</w:t>
            </w:r>
            <w:r>
              <w:t xml:space="preserve"> Phase</w:t>
            </w:r>
          </w:p>
        </w:tc>
        <w:tc>
          <w:tcPr>
            <w:tcW w:w="1335" w:type="pct"/>
          </w:tcPr>
          <w:p w14:paraId="3989307E" w14:textId="77777777" w:rsidR="0093534F" w:rsidRDefault="0093534F" w:rsidP="00B67C4B">
            <w:pPr>
              <w:pStyle w:val="TableText"/>
            </w:pPr>
            <w:r w:rsidRPr="005A4E15">
              <w:t>MS 1 Review; updated thereafter</w:t>
            </w:r>
          </w:p>
        </w:tc>
        <w:tc>
          <w:tcPr>
            <w:tcW w:w="1886" w:type="pct"/>
          </w:tcPr>
          <w:p w14:paraId="5F1617C1" w14:textId="77777777" w:rsidR="0093534F" w:rsidRDefault="0093534F" w:rsidP="00B67C4B">
            <w:pPr>
              <w:pStyle w:val="TableText"/>
            </w:pPr>
            <w:r w:rsidRPr="002F6E1F">
              <w:t>Design details should be elaborated upon during PMAS Planning phase and prior to development</w:t>
            </w:r>
          </w:p>
        </w:tc>
      </w:tr>
      <w:tr w:rsidR="00356668" w14:paraId="3CC45F25" w14:textId="77777777" w:rsidTr="00B47AD6">
        <w:trPr>
          <w:cantSplit/>
        </w:trPr>
        <w:tc>
          <w:tcPr>
            <w:tcW w:w="1779" w:type="pct"/>
          </w:tcPr>
          <w:p w14:paraId="50AF171E" w14:textId="77777777" w:rsidR="00356668" w:rsidRDefault="00356668" w:rsidP="00356668">
            <w:pPr>
              <w:pStyle w:val="TableText"/>
            </w:pPr>
            <w:r>
              <w:t>8 – Physical Phase</w:t>
            </w:r>
          </w:p>
        </w:tc>
        <w:tc>
          <w:tcPr>
            <w:tcW w:w="1335" w:type="pct"/>
          </w:tcPr>
          <w:p w14:paraId="6816B7EE" w14:textId="77777777" w:rsidR="00356668" w:rsidRDefault="00356668" w:rsidP="00B67C4B">
            <w:pPr>
              <w:pStyle w:val="TableText"/>
            </w:pPr>
            <w:r w:rsidRPr="005A4E15">
              <w:t>MS 1 Review; updated thereafter</w:t>
            </w:r>
          </w:p>
        </w:tc>
        <w:tc>
          <w:tcPr>
            <w:tcW w:w="1886" w:type="pct"/>
          </w:tcPr>
          <w:p w14:paraId="4A9B2417" w14:textId="77777777" w:rsidR="00356668" w:rsidRDefault="00356668" w:rsidP="00B67C4B">
            <w:pPr>
              <w:pStyle w:val="TableText"/>
            </w:pPr>
            <w:r w:rsidRPr="002F6E1F">
              <w:t>Design details should be elaborated upon during PMAS Planning phase and prior to development</w:t>
            </w:r>
          </w:p>
        </w:tc>
      </w:tr>
      <w:tr w:rsidR="00356668" w14:paraId="31CF2E5A" w14:textId="77777777" w:rsidTr="00B47AD6">
        <w:trPr>
          <w:cantSplit/>
        </w:trPr>
        <w:tc>
          <w:tcPr>
            <w:tcW w:w="1779" w:type="pct"/>
          </w:tcPr>
          <w:p w14:paraId="5482F1A5" w14:textId="77777777" w:rsidR="00356668" w:rsidRDefault="00356668" w:rsidP="00E47619">
            <w:pPr>
              <w:pStyle w:val="TableText"/>
            </w:pPr>
            <w:r>
              <w:t>Attachments</w:t>
            </w:r>
          </w:p>
        </w:tc>
        <w:tc>
          <w:tcPr>
            <w:tcW w:w="1335" w:type="pct"/>
          </w:tcPr>
          <w:p w14:paraId="3E7D33AA" w14:textId="77777777" w:rsidR="00356668" w:rsidRDefault="00356668" w:rsidP="00E47619">
            <w:pPr>
              <w:pStyle w:val="TableText"/>
            </w:pPr>
            <w:r w:rsidRPr="005A4E15">
              <w:t>MS 1 Review; updated thereafter</w:t>
            </w:r>
          </w:p>
        </w:tc>
        <w:tc>
          <w:tcPr>
            <w:tcW w:w="1886" w:type="pct"/>
          </w:tcPr>
          <w:p w14:paraId="6433C9BC" w14:textId="77777777" w:rsidR="00356668" w:rsidRDefault="00356668" w:rsidP="00E47619">
            <w:pPr>
              <w:pStyle w:val="TableText"/>
            </w:pPr>
            <w:r w:rsidRPr="002F6E1F">
              <w:t>Design details should be elaborated upon during PMAS Planning phase and prior to development</w:t>
            </w:r>
          </w:p>
        </w:tc>
      </w:tr>
    </w:tbl>
    <w:p w14:paraId="7432129A" w14:textId="77777777" w:rsidR="00C377E9" w:rsidRDefault="00C377E9" w:rsidP="002934EF">
      <w:pPr>
        <w:pStyle w:val="BodyText"/>
      </w:pPr>
    </w:p>
    <w:p w14:paraId="40008AF7" w14:textId="77777777" w:rsidR="002934EF" w:rsidRDefault="00021EC0" w:rsidP="002934EF">
      <w:pPr>
        <w:pStyle w:val="BodyText"/>
      </w:pPr>
      <w:r>
        <w:t xml:space="preserve">A product’s system design should be defined conceptually prior to the allocation of personnel and resources that occur at project initiation.  This gives the enterprise an opportunity to evaluate </w:t>
      </w:r>
      <w:r w:rsidR="00064481">
        <w:t xml:space="preserve">IT investments </w:t>
      </w:r>
      <w:r>
        <w:t xml:space="preserve">before </w:t>
      </w:r>
      <w:r w:rsidR="00064481">
        <w:t xml:space="preserve">project teams are stood up and </w:t>
      </w:r>
      <w:r w:rsidR="00B46164">
        <w:t>funding</w:t>
      </w:r>
      <w:r>
        <w:t xml:space="preserve"> </w:t>
      </w:r>
      <w:r w:rsidR="00064481">
        <w:t>is</w:t>
      </w:r>
      <w:r>
        <w:t xml:space="preserve"> allocated.  </w:t>
      </w:r>
      <w:r w:rsidR="00064481">
        <w:t>S</w:t>
      </w:r>
      <w:r>
        <w:t>ections</w:t>
      </w:r>
      <w:r w:rsidR="002934EF">
        <w:t xml:space="preserve"> </w:t>
      </w:r>
      <w:r>
        <w:t>1-</w:t>
      </w:r>
      <w:r w:rsidR="002934EF">
        <w:t xml:space="preserve"> </w:t>
      </w:r>
      <w:r>
        <w:t>4 which discuss the high level</w:t>
      </w:r>
      <w:r w:rsidR="002934EF">
        <w:t xml:space="preserve"> </w:t>
      </w:r>
      <w:r>
        <w:t>design should be completed prior to MS 0. All sections should be completed and updated before MS 1.  Projects will need to address all SDD approval constraints prior to the MS 2 review.  In addition, the SDD should reflect the as-built product going into the MS 2 review.</w:t>
      </w:r>
    </w:p>
    <w:p w14:paraId="6FE00AA8" w14:textId="77777777" w:rsidR="00B6560F" w:rsidRDefault="00B6560F" w:rsidP="002934EF">
      <w:pPr>
        <w:pStyle w:val="BodyText"/>
      </w:pPr>
    </w:p>
    <w:p w14:paraId="0105C293" w14:textId="77777777" w:rsidR="00B6560F" w:rsidRDefault="00B6560F" w:rsidP="00064481">
      <w:r>
        <w:br w:type="page"/>
        <w:t>Instructions</w:t>
      </w:r>
    </w:p>
    <w:p w14:paraId="55063879" w14:textId="77777777" w:rsidR="00B6560F" w:rsidRDefault="00B6560F" w:rsidP="00B6560F">
      <w:pPr>
        <w:pStyle w:val="InstructionalText1"/>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15"/>
        <w:gridCol w:w="3420"/>
        <w:gridCol w:w="3255"/>
      </w:tblGrid>
      <w:tr w:rsidR="001615A5" w:rsidRPr="00B6560F" w14:paraId="5489AC5F" w14:textId="77777777" w:rsidTr="00E65CC3">
        <w:trPr>
          <w:cantSplit/>
          <w:trHeight w:val="399"/>
          <w:tblHeader/>
        </w:trPr>
        <w:tc>
          <w:tcPr>
            <w:tcW w:w="1446" w:type="pct"/>
            <w:shd w:val="clear" w:color="auto" w:fill="F2F2F2" w:themeFill="background1" w:themeFillShade="F2"/>
            <w:tcMar>
              <w:top w:w="15" w:type="dxa"/>
              <w:left w:w="15" w:type="dxa"/>
              <w:bottom w:w="0" w:type="dxa"/>
              <w:right w:w="15" w:type="dxa"/>
            </w:tcMar>
            <w:vAlign w:val="center"/>
          </w:tcPr>
          <w:p w14:paraId="6AB16734" w14:textId="77777777" w:rsidR="00B6560F" w:rsidRPr="00B6560F" w:rsidRDefault="00B6560F" w:rsidP="00B6560F">
            <w:pPr>
              <w:pStyle w:val="TableHeading"/>
              <w:jc w:val="center"/>
            </w:pPr>
            <w:bookmarkStart w:id="15" w:name="ColumnTitle_02"/>
            <w:bookmarkEnd w:id="15"/>
            <w:r w:rsidRPr="00B6560F">
              <w:t>Activity</w:t>
            </w:r>
          </w:p>
        </w:tc>
        <w:tc>
          <w:tcPr>
            <w:tcW w:w="1821" w:type="pct"/>
            <w:shd w:val="clear" w:color="auto" w:fill="F2F2F2" w:themeFill="background1" w:themeFillShade="F2"/>
            <w:tcMar>
              <w:top w:w="15" w:type="dxa"/>
              <w:left w:w="15" w:type="dxa"/>
              <w:bottom w:w="0" w:type="dxa"/>
              <w:right w:w="15" w:type="dxa"/>
            </w:tcMar>
            <w:vAlign w:val="center"/>
          </w:tcPr>
          <w:p w14:paraId="32D114C0" w14:textId="77777777" w:rsidR="00B6560F" w:rsidRPr="00B6560F" w:rsidRDefault="00B6560F" w:rsidP="00B6560F">
            <w:pPr>
              <w:pStyle w:val="TableHeading"/>
              <w:jc w:val="center"/>
            </w:pPr>
            <w:r w:rsidRPr="00B6560F">
              <w:t>New Capability (1)</w:t>
            </w:r>
          </w:p>
        </w:tc>
        <w:tc>
          <w:tcPr>
            <w:tcW w:w="1733" w:type="pct"/>
            <w:shd w:val="clear" w:color="auto" w:fill="F2F2F2" w:themeFill="background1" w:themeFillShade="F2"/>
            <w:tcMar>
              <w:top w:w="15" w:type="dxa"/>
              <w:left w:w="15" w:type="dxa"/>
              <w:bottom w:w="0" w:type="dxa"/>
              <w:right w:w="15" w:type="dxa"/>
            </w:tcMar>
            <w:vAlign w:val="center"/>
          </w:tcPr>
          <w:p w14:paraId="1A15E1F1" w14:textId="77777777" w:rsidR="00B6560F" w:rsidRPr="00B6560F" w:rsidRDefault="00B6560F" w:rsidP="00B6560F">
            <w:pPr>
              <w:pStyle w:val="TableHeading"/>
              <w:jc w:val="center"/>
            </w:pPr>
            <w:r w:rsidRPr="00B6560F">
              <w:t>Feature Enhancement (2)</w:t>
            </w:r>
          </w:p>
        </w:tc>
      </w:tr>
      <w:tr w:rsidR="00E61EBB" w:rsidRPr="00B6560F" w14:paraId="659ACBDB" w14:textId="77777777" w:rsidTr="00E65CC3">
        <w:trPr>
          <w:cantSplit/>
          <w:trHeight w:val="720"/>
        </w:trPr>
        <w:tc>
          <w:tcPr>
            <w:tcW w:w="1446" w:type="pct"/>
            <w:shd w:val="clear" w:color="auto" w:fill="F2F2F2" w:themeFill="background1" w:themeFillShade="F2"/>
            <w:tcMar>
              <w:top w:w="72" w:type="dxa"/>
              <w:left w:w="144" w:type="dxa"/>
              <w:bottom w:w="72" w:type="dxa"/>
              <w:right w:w="144" w:type="dxa"/>
            </w:tcMar>
            <w:vAlign w:val="center"/>
          </w:tcPr>
          <w:p w14:paraId="40A69FD7" w14:textId="77777777" w:rsidR="00B6560F" w:rsidRPr="006B044E" w:rsidRDefault="00B6560F" w:rsidP="006B044E">
            <w:pPr>
              <w:pStyle w:val="TableText"/>
              <w:jc w:val="center"/>
              <w:rPr>
                <w:rFonts w:eastAsia="Calibri"/>
                <w:b/>
                <w:sz w:val="36"/>
                <w:szCs w:val="36"/>
              </w:rPr>
            </w:pPr>
            <w:r w:rsidRPr="006B044E">
              <w:rPr>
                <w:b/>
              </w:rPr>
              <w:t>Field Deployment (A)</w:t>
            </w:r>
          </w:p>
        </w:tc>
        <w:tc>
          <w:tcPr>
            <w:tcW w:w="1821" w:type="pct"/>
            <w:tcMar>
              <w:top w:w="72" w:type="dxa"/>
              <w:left w:w="144" w:type="dxa"/>
              <w:bottom w:w="72" w:type="dxa"/>
              <w:right w:w="144" w:type="dxa"/>
            </w:tcMar>
            <w:vAlign w:val="center"/>
          </w:tcPr>
          <w:p w14:paraId="534EC116" w14:textId="77777777" w:rsidR="00B6560F" w:rsidRPr="00B6560F" w:rsidRDefault="00B6560F" w:rsidP="006B044E">
            <w:pPr>
              <w:pStyle w:val="TableText"/>
              <w:jc w:val="center"/>
              <w:rPr>
                <w:rFonts w:ascii="Garamond" w:hAnsi="Garamond"/>
              </w:rPr>
            </w:pPr>
            <w:r w:rsidRPr="00B6560F">
              <w:rPr>
                <w:rFonts w:ascii="Garamond" w:hAnsi="Garamond"/>
              </w:rPr>
              <w:t>Yes</w:t>
            </w:r>
          </w:p>
        </w:tc>
        <w:tc>
          <w:tcPr>
            <w:tcW w:w="1733" w:type="pct"/>
            <w:tcMar>
              <w:top w:w="72" w:type="dxa"/>
              <w:left w:w="144" w:type="dxa"/>
              <w:bottom w:w="72" w:type="dxa"/>
              <w:right w:w="144" w:type="dxa"/>
            </w:tcMar>
            <w:vAlign w:val="center"/>
          </w:tcPr>
          <w:p w14:paraId="0F525BDC" w14:textId="77777777" w:rsidR="00B6560F" w:rsidRPr="00B6560F" w:rsidRDefault="00B6560F" w:rsidP="006B044E">
            <w:pPr>
              <w:pStyle w:val="TableText"/>
              <w:jc w:val="center"/>
              <w:rPr>
                <w:rFonts w:ascii="Garamond" w:hAnsi="Garamond"/>
              </w:rPr>
            </w:pPr>
            <w:r w:rsidRPr="00B6560F">
              <w:rPr>
                <w:rFonts w:ascii="Garamond" w:hAnsi="Garamond"/>
              </w:rPr>
              <w:t>Yes</w:t>
            </w:r>
          </w:p>
        </w:tc>
      </w:tr>
      <w:tr w:rsidR="00E61EBB" w:rsidRPr="00B6560F" w14:paraId="6CCF4AB0" w14:textId="77777777" w:rsidTr="00E65CC3">
        <w:trPr>
          <w:cantSplit/>
          <w:trHeight w:val="666"/>
        </w:trPr>
        <w:tc>
          <w:tcPr>
            <w:tcW w:w="1446" w:type="pct"/>
            <w:shd w:val="clear" w:color="auto" w:fill="F2F2F2" w:themeFill="background1" w:themeFillShade="F2"/>
            <w:tcMar>
              <w:top w:w="72" w:type="dxa"/>
              <w:left w:w="144" w:type="dxa"/>
              <w:bottom w:w="72" w:type="dxa"/>
              <w:right w:w="144" w:type="dxa"/>
            </w:tcMar>
            <w:vAlign w:val="center"/>
          </w:tcPr>
          <w:p w14:paraId="7E8B6E97" w14:textId="77777777" w:rsidR="00B6560F" w:rsidRPr="006B044E" w:rsidRDefault="00B6560F" w:rsidP="006B044E">
            <w:pPr>
              <w:pStyle w:val="TableText"/>
              <w:jc w:val="center"/>
              <w:rPr>
                <w:rFonts w:eastAsia="Calibri"/>
                <w:b/>
                <w:sz w:val="36"/>
                <w:szCs w:val="36"/>
              </w:rPr>
            </w:pPr>
            <w:r w:rsidRPr="006B044E">
              <w:rPr>
                <w:b/>
              </w:rPr>
              <w:t>Cloud/Web Deployment (B)</w:t>
            </w:r>
          </w:p>
        </w:tc>
        <w:tc>
          <w:tcPr>
            <w:tcW w:w="1821" w:type="pct"/>
            <w:tcMar>
              <w:top w:w="72" w:type="dxa"/>
              <w:left w:w="144" w:type="dxa"/>
              <w:bottom w:w="72" w:type="dxa"/>
              <w:right w:w="144" w:type="dxa"/>
            </w:tcMar>
            <w:vAlign w:val="center"/>
          </w:tcPr>
          <w:p w14:paraId="461E957C" w14:textId="77777777" w:rsidR="00B6560F" w:rsidRPr="00B6560F" w:rsidRDefault="00B6560F" w:rsidP="006B044E">
            <w:pPr>
              <w:pStyle w:val="TableText"/>
              <w:jc w:val="center"/>
              <w:rPr>
                <w:rFonts w:ascii="Garamond" w:hAnsi="Garamond"/>
              </w:rPr>
            </w:pPr>
            <w:r w:rsidRPr="00B6560F">
              <w:rPr>
                <w:rFonts w:ascii="Garamond" w:hAnsi="Garamond"/>
              </w:rPr>
              <w:t>Yes</w:t>
            </w:r>
          </w:p>
        </w:tc>
        <w:tc>
          <w:tcPr>
            <w:tcW w:w="1733" w:type="pct"/>
            <w:tcMar>
              <w:top w:w="72" w:type="dxa"/>
              <w:left w:w="144" w:type="dxa"/>
              <w:bottom w:w="72" w:type="dxa"/>
              <w:right w:w="144" w:type="dxa"/>
            </w:tcMar>
            <w:vAlign w:val="center"/>
          </w:tcPr>
          <w:p w14:paraId="1E598EFD" w14:textId="77777777" w:rsidR="00B6560F" w:rsidRPr="00B6560F" w:rsidRDefault="00B6560F" w:rsidP="006B044E">
            <w:pPr>
              <w:pStyle w:val="TableText"/>
              <w:jc w:val="center"/>
              <w:rPr>
                <w:rFonts w:ascii="Garamond" w:hAnsi="Garamond"/>
              </w:rPr>
            </w:pPr>
            <w:r w:rsidRPr="00B6560F">
              <w:rPr>
                <w:rFonts w:ascii="Garamond" w:hAnsi="Garamond"/>
              </w:rPr>
              <w:t>Yes</w:t>
            </w:r>
          </w:p>
        </w:tc>
      </w:tr>
      <w:tr w:rsidR="00E61EBB" w:rsidRPr="00B6560F" w14:paraId="34B6252C" w14:textId="77777777" w:rsidTr="00E65CC3">
        <w:trPr>
          <w:cantSplit/>
          <w:trHeight w:val="540"/>
        </w:trPr>
        <w:tc>
          <w:tcPr>
            <w:tcW w:w="1446" w:type="pct"/>
            <w:shd w:val="clear" w:color="auto" w:fill="F2F2F2" w:themeFill="background1" w:themeFillShade="F2"/>
            <w:tcMar>
              <w:top w:w="72" w:type="dxa"/>
              <w:left w:w="144" w:type="dxa"/>
              <w:bottom w:w="72" w:type="dxa"/>
              <w:right w:w="144" w:type="dxa"/>
            </w:tcMar>
            <w:vAlign w:val="center"/>
          </w:tcPr>
          <w:p w14:paraId="6771266A" w14:textId="77777777" w:rsidR="00B6560F" w:rsidRPr="006B044E" w:rsidRDefault="00B6560F" w:rsidP="006B044E">
            <w:pPr>
              <w:pStyle w:val="TableText"/>
              <w:jc w:val="center"/>
              <w:rPr>
                <w:rFonts w:eastAsia="Calibri"/>
                <w:b/>
              </w:rPr>
            </w:pPr>
            <w:r w:rsidRPr="006B044E">
              <w:rPr>
                <w:b/>
              </w:rPr>
              <w:t>Mobile Application (C)</w:t>
            </w:r>
          </w:p>
        </w:tc>
        <w:tc>
          <w:tcPr>
            <w:tcW w:w="1821" w:type="pct"/>
            <w:tcMar>
              <w:top w:w="72" w:type="dxa"/>
              <w:left w:w="144" w:type="dxa"/>
              <w:bottom w:w="72" w:type="dxa"/>
              <w:right w:w="144" w:type="dxa"/>
            </w:tcMar>
            <w:vAlign w:val="center"/>
          </w:tcPr>
          <w:p w14:paraId="7ADBA0AC" w14:textId="77777777" w:rsidR="00B6560F" w:rsidRPr="00B6560F" w:rsidRDefault="00B6560F" w:rsidP="006B044E">
            <w:pPr>
              <w:pStyle w:val="TableText"/>
              <w:jc w:val="center"/>
              <w:rPr>
                <w:rFonts w:ascii="Garamond" w:hAnsi="Garamond"/>
              </w:rPr>
            </w:pPr>
            <w:r w:rsidRPr="00B6560F">
              <w:rPr>
                <w:rFonts w:ascii="Garamond" w:hAnsi="Garamond"/>
              </w:rPr>
              <w:t>Yes</w:t>
            </w:r>
          </w:p>
        </w:tc>
        <w:tc>
          <w:tcPr>
            <w:tcW w:w="1733" w:type="pct"/>
            <w:tcMar>
              <w:top w:w="72" w:type="dxa"/>
              <w:left w:w="144" w:type="dxa"/>
              <w:bottom w:w="72" w:type="dxa"/>
              <w:right w:w="144" w:type="dxa"/>
            </w:tcMar>
            <w:vAlign w:val="center"/>
          </w:tcPr>
          <w:p w14:paraId="56AFE377" w14:textId="77777777" w:rsidR="00B6560F" w:rsidRPr="00B6560F" w:rsidRDefault="00B6560F" w:rsidP="006B044E">
            <w:pPr>
              <w:pStyle w:val="TableText"/>
              <w:jc w:val="center"/>
              <w:rPr>
                <w:rFonts w:ascii="Garamond" w:hAnsi="Garamond"/>
              </w:rPr>
            </w:pPr>
            <w:r w:rsidRPr="00B6560F">
              <w:rPr>
                <w:rFonts w:ascii="Garamond" w:hAnsi="Garamond"/>
              </w:rPr>
              <w:t>Yes</w:t>
            </w:r>
          </w:p>
        </w:tc>
      </w:tr>
    </w:tbl>
    <w:p w14:paraId="4ABCD3C3" w14:textId="77777777" w:rsidR="00BF2C5A" w:rsidRDefault="00BF2C5A">
      <w:pPr>
        <w:rPr>
          <w:sz w:val="24"/>
          <w:szCs w:val="20"/>
        </w:rPr>
      </w:pPr>
      <w:r>
        <w:br w:type="page"/>
      </w:r>
    </w:p>
    <w:p w14:paraId="4914C452" w14:textId="77777777" w:rsidR="004F3A80" w:rsidRDefault="004F3A80" w:rsidP="00647B03">
      <w:pPr>
        <w:pStyle w:val="Title2"/>
      </w:pPr>
      <w:r>
        <w:t>Table of Contents</w:t>
      </w:r>
    </w:p>
    <w:p w14:paraId="2363FB40" w14:textId="1D60936F" w:rsidR="008D5E7E" w:rsidRDefault="000F1969">
      <w:pPr>
        <w:pStyle w:val="TOC1"/>
        <w:rPr>
          <w:ins w:id="16" w:author="Autho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ins w:id="17" w:author="Author">
        <w:r w:rsidR="008D5E7E" w:rsidRPr="0029122C">
          <w:rPr>
            <w:rStyle w:val="Hyperlink"/>
            <w:noProof/>
          </w:rPr>
          <w:fldChar w:fldCharType="begin"/>
        </w:r>
        <w:r w:rsidR="008D5E7E" w:rsidRPr="0029122C">
          <w:rPr>
            <w:rStyle w:val="Hyperlink"/>
            <w:noProof/>
          </w:rPr>
          <w:instrText xml:space="preserve"> </w:instrText>
        </w:r>
        <w:r w:rsidR="008D5E7E">
          <w:rPr>
            <w:noProof/>
          </w:rPr>
          <w:instrText>HYPERLINK \l "_Toc442446123"</w:instrText>
        </w:r>
        <w:r w:rsidR="008D5E7E" w:rsidRPr="0029122C">
          <w:rPr>
            <w:rStyle w:val="Hyperlink"/>
            <w:noProof/>
          </w:rPr>
          <w:instrText xml:space="preserve"> </w:instrText>
        </w:r>
        <w:r w:rsidR="008D5E7E" w:rsidRPr="0029122C">
          <w:rPr>
            <w:rStyle w:val="Hyperlink"/>
            <w:noProof/>
          </w:rPr>
        </w:r>
        <w:r w:rsidR="008D5E7E" w:rsidRPr="0029122C">
          <w:rPr>
            <w:rStyle w:val="Hyperlink"/>
            <w:noProof/>
          </w:rPr>
          <w:fldChar w:fldCharType="separate"/>
        </w:r>
        <w:r w:rsidR="008D5E7E" w:rsidRPr="0029122C">
          <w:rPr>
            <w:rStyle w:val="Hyperlink"/>
            <w:noProof/>
          </w:rPr>
          <w:t>1.</w:t>
        </w:r>
        <w:r w:rsidR="008D5E7E">
          <w:rPr>
            <w:rFonts w:asciiTheme="minorHAnsi" w:eastAsiaTheme="minorEastAsia" w:hAnsiTheme="minorHAnsi" w:cstheme="minorBidi"/>
            <w:b w:val="0"/>
            <w:noProof/>
            <w:sz w:val="22"/>
            <w:szCs w:val="22"/>
          </w:rPr>
          <w:tab/>
        </w:r>
        <w:r w:rsidR="008D5E7E" w:rsidRPr="0029122C">
          <w:rPr>
            <w:rStyle w:val="Hyperlink"/>
            <w:noProof/>
          </w:rPr>
          <w:t>Introduction</w:t>
        </w:r>
        <w:r w:rsidR="008D5E7E">
          <w:rPr>
            <w:noProof/>
            <w:webHidden/>
          </w:rPr>
          <w:tab/>
        </w:r>
        <w:r w:rsidR="008D5E7E">
          <w:rPr>
            <w:noProof/>
            <w:webHidden/>
          </w:rPr>
          <w:fldChar w:fldCharType="begin"/>
        </w:r>
        <w:r w:rsidR="008D5E7E">
          <w:rPr>
            <w:noProof/>
            <w:webHidden/>
          </w:rPr>
          <w:instrText xml:space="preserve"> PAGEREF _Toc442446123 \h </w:instrText>
        </w:r>
        <w:r w:rsidR="008D5E7E">
          <w:rPr>
            <w:noProof/>
            <w:webHidden/>
          </w:rPr>
        </w:r>
      </w:ins>
      <w:r w:rsidR="008D5E7E">
        <w:rPr>
          <w:noProof/>
          <w:webHidden/>
        </w:rPr>
        <w:fldChar w:fldCharType="separate"/>
      </w:r>
      <w:ins w:id="18" w:author="Author">
        <w:r w:rsidR="008D5E7E">
          <w:rPr>
            <w:noProof/>
            <w:webHidden/>
          </w:rPr>
          <w:t>6</w:t>
        </w:r>
        <w:r w:rsidR="008D5E7E">
          <w:rPr>
            <w:noProof/>
            <w:webHidden/>
          </w:rPr>
          <w:fldChar w:fldCharType="end"/>
        </w:r>
        <w:r w:rsidR="008D5E7E" w:rsidRPr="0029122C">
          <w:rPr>
            <w:rStyle w:val="Hyperlink"/>
            <w:noProof/>
          </w:rPr>
          <w:fldChar w:fldCharType="end"/>
        </w:r>
      </w:ins>
    </w:p>
    <w:p w14:paraId="4DAA94C6" w14:textId="02AAA3C8" w:rsidR="008D5E7E" w:rsidRDefault="008D5E7E">
      <w:pPr>
        <w:pStyle w:val="TOC2"/>
        <w:rPr>
          <w:ins w:id="19" w:author="Author"/>
          <w:rFonts w:asciiTheme="minorHAnsi" w:eastAsiaTheme="minorEastAsia" w:hAnsiTheme="minorHAnsi" w:cstheme="minorBidi"/>
          <w:b w:val="0"/>
          <w:noProof/>
          <w:sz w:val="22"/>
          <w:szCs w:val="22"/>
        </w:rPr>
      </w:pPr>
      <w:ins w:id="20" w:author="Author">
        <w:r w:rsidRPr="0029122C">
          <w:rPr>
            <w:rStyle w:val="Hyperlink"/>
            <w:noProof/>
          </w:rPr>
          <w:fldChar w:fldCharType="begin"/>
        </w:r>
        <w:r w:rsidRPr="0029122C">
          <w:rPr>
            <w:rStyle w:val="Hyperlink"/>
            <w:noProof/>
          </w:rPr>
          <w:instrText xml:space="preserve"> </w:instrText>
        </w:r>
        <w:r>
          <w:rPr>
            <w:noProof/>
          </w:rPr>
          <w:instrText>HYPERLINK \l "_Toc442446124"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1.1.</w:t>
        </w:r>
        <w:r>
          <w:rPr>
            <w:rFonts w:asciiTheme="minorHAnsi" w:eastAsiaTheme="minorEastAsia" w:hAnsiTheme="minorHAnsi" w:cstheme="minorBidi"/>
            <w:b w:val="0"/>
            <w:noProof/>
            <w:sz w:val="22"/>
            <w:szCs w:val="22"/>
          </w:rPr>
          <w:tab/>
        </w:r>
        <w:r w:rsidRPr="0029122C">
          <w:rPr>
            <w:rStyle w:val="Hyperlink"/>
            <w:noProof/>
          </w:rPr>
          <w:t>Scope</w:t>
        </w:r>
        <w:r>
          <w:rPr>
            <w:noProof/>
            <w:webHidden/>
          </w:rPr>
          <w:tab/>
        </w:r>
        <w:r>
          <w:rPr>
            <w:noProof/>
            <w:webHidden/>
          </w:rPr>
          <w:fldChar w:fldCharType="begin"/>
        </w:r>
        <w:r>
          <w:rPr>
            <w:noProof/>
            <w:webHidden/>
          </w:rPr>
          <w:instrText xml:space="preserve"> PAGEREF _Toc442446124 \h </w:instrText>
        </w:r>
        <w:r>
          <w:rPr>
            <w:noProof/>
            <w:webHidden/>
          </w:rPr>
        </w:r>
      </w:ins>
      <w:r>
        <w:rPr>
          <w:noProof/>
          <w:webHidden/>
        </w:rPr>
        <w:fldChar w:fldCharType="separate"/>
      </w:r>
      <w:ins w:id="21" w:author="Author">
        <w:r>
          <w:rPr>
            <w:noProof/>
            <w:webHidden/>
          </w:rPr>
          <w:t>6</w:t>
        </w:r>
        <w:r>
          <w:rPr>
            <w:noProof/>
            <w:webHidden/>
          </w:rPr>
          <w:fldChar w:fldCharType="end"/>
        </w:r>
        <w:r w:rsidRPr="0029122C">
          <w:rPr>
            <w:rStyle w:val="Hyperlink"/>
            <w:noProof/>
          </w:rPr>
          <w:fldChar w:fldCharType="end"/>
        </w:r>
      </w:ins>
    </w:p>
    <w:p w14:paraId="241A578F" w14:textId="38A257F7" w:rsidR="008D5E7E" w:rsidRDefault="008D5E7E">
      <w:pPr>
        <w:pStyle w:val="TOC2"/>
        <w:rPr>
          <w:ins w:id="22" w:author="Author"/>
          <w:rFonts w:asciiTheme="minorHAnsi" w:eastAsiaTheme="minorEastAsia" w:hAnsiTheme="minorHAnsi" w:cstheme="minorBidi"/>
          <w:b w:val="0"/>
          <w:noProof/>
          <w:sz w:val="22"/>
          <w:szCs w:val="22"/>
        </w:rPr>
      </w:pPr>
      <w:ins w:id="23" w:author="Author">
        <w:r w:rsidRPr="0029122C">
          <w:rPr>
            <w:rStyle w:val="Hyperlink"/>
            <w:noProof/>
          </w:rPr>
          <w:fldChar w:fldCharType="begin"/>
        </w:r>
        <w:r w:rsidRPr="0029122C">
          <w:rPr>
            <w:rStyle w:val="Hyperlink"/>
            <w:noProof/>
          </w:rPr>
          <w:instrText xml:space="preserve"> </w:instrText>
        </w:r>
        <w:r>
          <w:rPr>
            <w:noProof/>
          </w:rPr>
          <w:instrText>HYPERLINK \l "_Toc442446125"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1.2.</w:t>
        </w:r>
        <w:r>
          <w:rPr>
            <w:rFonts w:asciiTheme="minorHAnsi" w:eastAsiaTheme="minorEastAsia" w:hAnsiTheme="minorHAnsi" w:cstheme="minorBidi"/>
            <w:b w:val="0"/>
            <w:noProof/>
            <w:sz w:val="22"/>
            <w:szCs w:val="22"/>
          </w:rPr>
          <w:tab/>
        </w:r>
        <w:r w:rsidRPr="0029122C">
          <w:rPr>
            <w:rStyle w:val="Hyperlink"/>
            <w:noProof/>
          </w:rPr>
          <w:t>User Profiles</w:t>
        </w:r>
        <w:r>
          <w:rPr>
            <w:noProof/>
            <w:webHidden/>
          </w:rPr>
          <w:tab/>
        </w:r>
        <w:r>
          <w:rPr>
            <w:noProof/>
            <w:webHidden/>
          </w:rPr>
          <w:fldChar w:fldCharType="begin"/>
        </w:r>
        <w:r>
          <w:rPr>
            <w:noProof/>
            <w:webHidden/>
          </w:rPr>
          <w:instrText xml:space="preserve"> PAGEREF _Toc442446125 \h </w:instrText>
        </w:r>
        <w:r>
          <w:rPr>
            <w:noProof/>
            <w:webHidden/>
          </w:rPr>
        </w:r>
      </w:ins>
      <w:r>
        <w:rPr>
          <w:noProof/>
          <w:webHidden/>
        </w:rPr>
        <w:fldChar w:fldCharType="separate"/>
      </w:r>
      <w:ins w:id="24" w:author="Author">
        <w:r>
          <w:rPr>
            <w:noProof/>
            <w:webHidden/>
          </w:rPr>
          <w:t>7</w:t>
        </w:r>
        <w:r>
          <w:rPr>
            <w:noProof/>
            <w:webHidden/>
          </w:rPr>
          <w:fldChar w:fldCharType="end"/>
        </w:r>
        <w:r w:rsidRPr="0029122C">
          <w:rPr>
            <w:rStyle w:val="Hyperlink"/>
            <w:noProof/>
          </w:rPr>
          <w:fldChar w:fldCharType="end"/>
        </w:r>
      </w:ins>
    </w:p>
    <w:p w14:paraId="219DC472" w14:textId="5E8C29A5" w:rsidR="008D5E7E" w:rsidRDefault="008D5E7E">
      <w:pPr>
        <w:pStyle w:val="TOC1"/>
        <w:rPr>
          <w:ins w:id="25" w:author="Author"/>
          <w:rFonts w:asciiTheme="minorHAnsi" w:eastAsiaTheme="minorEastAsia" w:hAnsiTheme="minorHAnsi" w:cstheme="minorBidi"/>
          <w:b w:val="0"/>
          <w:noProof/>
          <w:sz w:val="22"/>
          <w:szCs w:val="22"/>
        </w:rPr>
      </w:pPr>
      <w:ins w:id="26" w:author="Author">
        <w:r w:rsidRPr="0029122C">
          <w:rPr>
            <w:rStyle w:val="Hyperlink"/>
            <w:noProof/>
          </w:rPr>
          <w:fldChar w:fldCharType="begin"/>
        </w:r>
        <w:r w:rsidRPr="0029122C">
          <w:rPr>
            <w:rStyle w:val="Hyperlink"/>
            <w:noProof/>
          </w:rPr>
          <w:instrText xml:space="preserve"> </w:instrText>
        </w:r>
        <w:r>
          <w:rPr>
            <w:noProof/>
          </w:rPr>
          <w:instrText>HYPERLINK \l "_Toc442446126"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2.</w:t>
        </w:r>
        <w:r>
          <w:rPr>
            <w:rFonts w:asciiTheme="minorHAnsi" w:eastAsiaTheme="minorEastAsia" w:hAnsiTheme="minorHAnsi" w:cstheme="minorBidi"/>
            <w:b w:val="0"/>
            <w:noProof/>
            <w:sz w:val="22"/>
            <w:szCs w:val="22"/>
          </w:rPr>
          <w:tab/>
        </w:r>
        <w:r w:rsidRPr="0029122C">
          <w:rPr>
            <w:rStyle w:val="Hyperlink"/>
            <w:noProof/>
          </w:rPr>
          <w:t>Background</w:t>
        </w:r>
        <w:r>
          <w:rPr>
            <w:noProof/>
            <w:webHidden/>
          </w:rPr>
          <w:tab/>
        </w:r>
        <w:r>
          <w:rPr>
            <w:noProof/>
            <w:webHidden/>
          </w:rPr>
          <w:fldChar w:fldCharType="begin"/>
        </w:r>
        <w:r>
          <w:rPr>
            <w:noProof/>
            <w:webHidden/>
          </w:rPr>
          <w:instrText xml:space="preserve"> PAGEREF _Toc442446126 \h </w:instrText>
        </w:r>
        <w:r>
          <w:rPr>
            <w:noProof/>
            <w:webHidden/>
          </w:rPr>
        </w:r>
      </w:ins>
      <w:r>
        <w:rPr>
          <w:noProof/>
          <w:webHidden/>
        </w:rPr>
        <w:fldChar w:fldCharType="separate"/>
      </w:r>
      <w:ins w:id="27" w:author="Author">
        <w:r>
          <w:rPr>
            <w:noProof/>
            <w:webHidden/>
          </w:rPr>
          <w:t>7</w:t>
        </w:r>
        <w:r>
          <w:rPr>
            <w:noProof/>
            <w:webHidden/>
          </w:rPr>
          <w:fldChar w:fldCharType="end"/>
        </w:r>
        <w:r w:rsidRPr="0029122C">
          <w:rPr>
            <w:rStyle w:val="Hyperlink"/>
            <w:noProof/>
          </w:rPr>
          <w:fldChar w:fldCharType="end"/>
        </w:r>
      </w:ins>
    </w:p>
    <w:p w14:paraId="3C86056F" w14:textId="42F20C7B" w:rsidR="008D5E7E" w:rsidRDefault="008D5E7E">
      <w:pPr>
        <w:pStyle w:val="TOC2"/>
        <w:rPr>
          <w:ins w:id="28" w:author="Author"/>
          <w:rFonts w:asciiTheme="minorHAnsi" w:eastAsiaTheme="minorEastAsia" w:hAnsiTheme="minorHAnsi" w:cstheme="minorBidi"/>
          <w:b w:val="0"/>
          <w:noProof/>
          <w:sz w:val="22"/>
          <w:szCs w:val="22"/>
        </w:rPr>
      </w:pPr>
      <w:ins w:id="29" w:author="Author">
        <w:r w:rsidRPr="0029122C">
          <w:rPr>
            <w:rStyle w:val="Hyperlink"/>
            <w:noProof/>
          </w:rPr>
          <w:fldChar w:fldCharType="begin"/>
        </w:r>
        <w:r w:rsidRPr="0029122C">
          <w:rPr>
            <w:rStyle w:val="Hyperlink"/>
            <w:noProof/>
          </w:rPr>
          <w:instrText xml:space="preserve"> </w:instrText>
        </w:r>
        <w:r>
          <w:rPr>
            <w:noProof/>
          </w:rPr>
          <w:instrText>HYPERLINK \l "_Toc442446127"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2.1.</w:t>
        </w:r>
        <w:r>
          <w:rPr>
            <w:rFonts w:asciiTheme="minorHAnsi" w:eastAsiaTheme="minorEastAsia" w:hAnsiTheme="minorHAnsi" w:cstheme="minorBidi"/>
            <w:b w:val="0"/>
            <w:noProof/>
            <w:sz w:val="22"/>
            <w:szCs w:val="22"/>
          </w:rPr>
          <w:tab/>
        </w:r>
        <w:r w:rsidRPr="0029122C">
          <w:rPr>
            <w:rStyle w:val="Hyperlink"/>
            <w:noProof/>
          </w:rPr>
          <w:t>Overview of the System</w:t>
        </w:r>
        <w:r>
          <w:rPr>
            <w:noProof/>
            <w:webHidden/>
          </w:rPr>
          <w:tab/>
        </w:r>
        <w:r>
          <w:rPr>
            <w:noProof/>
            <w:webHidden/>
          </w:rPr>
          <w:fldChar w:fldCharType="begin"/>
        </w:r>
        <w:r>
          <w:rPr>
            <w:noProof/>
            <w:webHidden/>
          </w:rPr>
          <w:instrText xml:space="preserve"> PAGEREF _Toc442446127 \h </w:instrText>
        </w:r>
        <w:r>
          <w:rPr>
            <w:noProof/>
            <w:webHidden/>
          </w:rPr>
        </w:r>
      </w:ins>
      <w:r>
        <w:rPr>
          <w:noProof/>
          <w:webHidden/>
        </w:rPr>
        <w:fldChar w:fldCharType="separate"/>
      </w:r>
      <w:ins w:id="30" w:author="Author">
        <w:r>
          <w:rPr>
            <w:noProof/>
            <w:webHidden/>
          </w:rPr>
          <w:t>7</w:t>
        </w:r>
        <w:r>
          <w:rPr>
            <w:noProof/>
            <w:webHidden/>
          </w:rPr>
          <w:fldChar w:fldCharType="end"/>
        </w:r>
        <w:r w:rsidRPr="0029122C">
          <w:rPr>
            <w:rStyle w:val="Hyperlink"/>
            <w:noProof/>
          </w:rPr>
          <w:fldChar w:fldCharType="end"/>
        </w:r>
      </w:ins>
    </w:p>
    <w:p w14:paraId="7C8B39C1" w14:textId="3F26825D" w:rsidR="008D5E7E" w:rsidRDefault="008D5E7E">
      <w:pPr>
        <w:pStyle w:val="TOC2"/>
        <w:rPr>
          <w:ins w:id="31" w:author="Author"/>
          <w:rFonts w:asciiTheme="minorHAnsi" w:eastAsiaTheme="minorEastAsia" w:hAnsiTheme="minorHAnsi" w:cstheme="minorBidi"/>
          <w:b w:val="0"/>
          <w:noProof/>
          <w:sz w:val="22"/>
          <w:szCs w:val="22"/>
        </w:rPr>
      </w:pPr>
      <w:ins w:id="32" w:author="Author">
        <w:r w:rsidRPr="0029122C">
          <w:rPr>
            <w:rStyle w:val="Hyperlink"/>
            <w:noProof/>
          </w:rPr>
          <w:fldChar w:fldCharType="begin"/>
        </w:r>
        <w:r w:rsidRPr="0029122C">
          <w:rPr>
            <w:rStyle w:val="Hyperlink"/>
            <w:noProof/>
          </w:rPr>
          <w:instrText xml:space="preserve"> </w:instrText>
        </w:r>
        <w:r>
          <w:rPr>
            <w:noProof/>
          </w:rPr>
          <w:instrText>HYPERLINK \l "_Toc442446128"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2.2.</w:t>
        </w:r>
        <w:r>
          <w:rPr>
            <w:rFonts w:asciiTheme="minorHAnsi" w:eastAsiaTheme="minorEastAsia" w:hAnsiTheme="minorHAnsi" w:cstheme="minorBidi"/>
            <w:b w:val="0"/>
            <w:noProof/>
            <w:sz w:val="22"/>
            <w:szCs w:val="22"/>
          </w:rPr>
          <w:tab/>
        </w:r>
        <w:r w:rsidRPr="0029122C">
          <w:rPr>
            <w:rStyle w:val="Hyperlink"/>
            <w:noProof/>
          </w:rPr>
          <w:t>Overview of the Business Process</w:t>
        </w:r>
        <w:r>
          <w:rPr>
            <w:noProof/>
            <w:webHidden/>
          </w:rPr>
          <w:tab/>
        </w:r>
        <w:r>
          <w:rPr>
            <w:noProof/>
            <w:webHidden/>
          </w:rPr>
          <w:fldChar w:fldCharType="begin"/>
        </w:r>
        <w:r>
          <w:rPr>
            <w:noProof/>
            <w:webHidden/>
          </w:rPr>
          <w:instrText xml:space="preserve"> PAGEREF _Toc442446128 \h </w:instrText>
        </w:r>
        <w:r>
          <w:rPr>
            <w:noProof/>
            <w:webHidden/>
          </w:rPr>
        </w:r>
      </w:ins>
      <w:r>
        <w:rPr>
          <w:noProof/>
          <w:webHidden/>
        </w:rPr>
        <w:fldChar w:fldCharType="separate"/>
      </w:r>
      <w:ins w:id="33" w:author="Author">
        <w:r>
          <w:rPr>
            <w:noProof/>
            <w:webHidden/>
          </w:rPr>
          <w:t>8</w:t>
        </w:r>
        <w:r>
          <w:rPr>
            <w:noProof/>
            <w:webHidden/>
          </w:rPr>
          <w:fldChar w:fldCharType="end"/>
        </w:r>
        <w:r w:rsidRPr="0029122C">
          <w:rPr>
            <w:rStyle w:val="Hyperlink"/>
            <w:noProof/>
          </w:rPr>
          <w:fldChar w:fldCharType="end"/>
        </w:r>
      </w:ins>
    </w:p>
    <w:p w14:paraId="0433976E" w14:textId="541BC5FE" w:rsidR="008D5E7E" w:rsidRDefault="008D5E7E">
      <w:pPr>
        <w:pStyle w:val="TOC2"/>
        <w:rPr>
          <w:ins w:id="34" w:author="Author"/>
          <w:rFonts w:asciiTheme="minorHAnsi" w:eastAsiaTheme="minorEastAsia" w:hAnsiTheme="minorHAnsi" w:cstheme="minorBidi"/>
          <w:b w:val="0"/>
          <w:noProof/>
          <w:sz w:val="22"/>
          <w:szCs w:val="22"/>
        </w:rPr>
      </w:pPr>
      <w:ins w:id="35" w:author="Author">
        <w:r w:rsidRPr="0029122C">
          <w:rPr>
            <w:rStyle w:val="Hyperlink"/>
            <w:noProof/>
          </w:rPr>
          <w:fldChar w:fldCharType="begin"/>
        </w:r>
        <w:r w:rsidRPr="0029122C">
          <w:rPr>
            <w:rStyle w:val="Hyperlink"/>
            <w:noProof/>
          </w:rPr>
          <w:instrText xml:space="preserve"> </w:instrText>
        </w:r>
        <w:r>
          <w:rPr>
            <w:noProof/>
          </w:rPr>
          <w:instrText>HYPERLINK \l "_Toc442446129"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2.3.</w:t>
        </w:r>
        <w:r>
          <w:rPr>
            <w:rFonts w:asciiTheme="minorHAnsi" w:eastAsiaTheme="minorEastAsia" w:hAnsiTheme="minorHAnsi" w:cstheme="minorBidi"/>
            <w:b w:val="0"/>
            <w:noProof/>
            <w:sz w:val="22"/>
            <w:szCs w:val="22"/>
          </w:rPr>
          <w:tab/>
        </w:r>
        <w:r w:rsidRPr="0029122C">
          <w:rPr>
            <w:rStyle w:val="Hyperlink"/>
            <w:noProof/>
          </w:rPr>
          <w:t>Overview of the Significant Requirements</w:t>
        </w:r>
        <w:r>
          <w:rPr>
            <w:noProof/>
            <w:webHidden/>
          </w:rPr>
          <w:tab/>
        </w:r>
        <w:r>
          <w:rPr>
            <w:noProof/>
            <w:webHidden/>
          </w:rPr>
          <w:fldChar w:fldCharType="begin"/>
        </w:r>
        <w:r>
          <w:rPr>
            <w:noProof/>
            <w:webHidden/>
          </w:rPr>
          <w:instrText xml:space="preserve"> PAGEREF _Toc442446129 \h </w:instrText>
        </w:r>
        <w:r>
          <w:rPr>
            <w:noProof/>
            <w:webHidden/>
          </w:rPr>
        </w:r>
      </w:ins>
      <w:r>
        <w:rPr>
          <w:noProof/>
          <w:webHidden/>
        </w:rPr>
        <w:fldChar w:fldCharType="separate"/>
      </w:r>
      <w:ins w:id="36" w:author="Author">
        <w:r>
          <w:rPr>
            <w:noProof/>
            <w:webHidden/>
          </w:rPr>
          <w:t>9</w:t>
        </w:r>
        <w:r>
          <w:rPr>
            <w:noProof/>
            <w:webHidden/>
          </w:rPr>
          <w:fldChar w:fldCharType="end"/>
        </w:r>
        <w:r w:rsidRPr="0029122C">
          <w:rPr>
            <w:rStyle w:val="Hyperlink"/>
            <w:noProof/>
          </w:rPr>
          <w:fldChar w:fldCharType="end"/>
        </w:r>
      </w:ins>
    </w:p>
    <w:p w14:paraId="4A45033E" w14:textId="76C79909" w:rsidR="008D5E7E" w:rsidRDefault="008D5E7E">
      <w:pPr>
        <w:pStyle w:val="TOC1"/>
        <w:rPr>
          <w:ins w:id="37" w:author="Author"/>
          <w:rFonts w:asciiTheme="minorHAnsi" w:eastAsiaTheme="minorEastAsia" w:hAnsiTheme="minorHAnsi" w:cstheme="minorBidi"/>
          <w:b w:val="0"/>
          <w:noProof/>
          <w:sz w:val="22"/>
          <w:szCs w:val="22"/>
        </w:rPr>
      </w:pPr>
      <w:ins w:id="38" w:author="Author">
        <w:r w:rsidRPr="0029122C">
          <w:rPr>
            <w:rStyle w:val="Hyperlink"/>
            <w:noProof/>
          </w:rPr>
          <w:fldChar w:fldCharType="begin"/>
        </w:r>
        <w:r w:rsidRPr="0029122C">
          <w:rPr>
            <w:rStyle w:val="Hyperlink"/>
            <w:noProof/>
          </w:rPr>
          <w:instrText xml:space="preserve"> </w:instrText>
        </w:r>
        <w:r>
          <w:rPr>
            <w:noProof/>
          </w:rPr>
          <w:instrText>HYPERLINK \l "_Toc442446130"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w:t>
        </w:r>
        <w:r>
          <w:rPr>
            <w:rFonts w:asciiTheme="minorHAnsi" w:eastAsiaTheme="minorEastAsia" w:hAnsiTheme="minorHAnsi" w:cstheme="minorBidi"/>
            <w:b w:val="0"/>
            <w:noProof/>
            <w:sz w:val="22"/>
            <w:szCs w:val="22"/>
          </w:rPr>
          <w:tab/>
        </w:r>
        <w:r w:rsidRPr="0029122C">
          <w:rPr>
            <w:rStyle w:val="Hyperlink"/>
            <w:noProof/>
          </w:rPr>
          <w:t>Conceptual Design</w:t>
        </w:r>
        <w:r>
          <w:rPr>
            <w:noProof/>
            <w:webHidden/>
          </w:rPr>
          <w:tab/>
        </w:r>
        <w:r>
          <w:rPr>
            <w:noProof/>
            <w:webHidden/>
          </w:rPr>
          <w:fldChar w:fldCharType="begin"/>
        </w:r>
        <w:r>
          <w:rPr>
            <w:noProof/>
            <w:webHidden/>
          </w:rPr>
          <w:instrText xml:space="preserve"> PAGEREF _Toc442446130 \h </w:instrText>
        </w:r>
        <w:r>
          <w:rPr>
            <w:noProof/>
            <w:webHidden/>
          </w:rPr>
        </w:r>
      </w:ins>
      <w:r>
        <w:rPr>
          <w:noProof/>
          <w:webHidden/>
        </w:rPr>
        <w:fldChar w:fldCharType="separate"/>
      </w:r>
      <w:ins w:id="39" w:author="Author">
        <w:r>
          <w:rPr>
            <w:noProof/>
            <w:webHidden/>
          </w:rPr>
          <w:t>10</w:t>
        </w:r>
        <w:r>
          <w:rPr>
            <w:noProof/>
            <w:webHidden/>
          </w:rPr>
          <w:fldChar w:fldCharType="end"/>
        </w:r>
        <w:r w:rsidRPr="0029122C">
          <w:rPr>
            <w:rStyle w:val="Hyperlink"/>
            <w:noProof/>
          </w:rPr>
          <w:fldChar w:fldCharType="end"/>
        </w:r>
      </w:ins>
    </w:p>
    <w:p w14:paraId="549A48C6" w14:textId="7D0B04DC" w:rsidR="008D5E7E" w:rsidRDefault="008D5E7E">
      <w:pPr>
        <w:pStyle w:val="TOC2"/>
        <w:rPr>
          <w:ins w:id="40" w:author="Author"/>
          <w:rFonts w:asciiTheme="minorHAnsi" w:eastAsiaTheme="minorEastAsia" w:hAnsiTheme="minorHAnsi" w:cstheme="minorBidi"/>
          <w:b w:val="0"/>
          <w:noProof/>
          <w:sz w:val="22"/>
          <w:szCs w:val="22"/>
        </w:rPr>
      </w:pPr>
      <w:ins w:id="41" w:author="Author">
        <w:r w:rsidRPr="0029122C">
          <w:rPr>
            <w:rStyle w:val="Hyperlink"/>
            <w:noProof/>
          </w:rPr>
          <w:fldChar w:fldCharType="begin"/>
        </w:r>
        <w:r w:rsidRPr="0029122C">
          <w:rPr>
            <w:rStyle w:val="Hyperlink"/>
            <w:noProof/>
          </w:rPr>
          <w:instrText xml:space="preserve"> </w:instrText>
        </w:r>
        <w:r>
          <w:rPr>
            <w:noProof/>
          </w:rPr>
          <w:instrText>HYPERLINK \l "_Toc442446131"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w:t>
        </w:r>
        <w:r>
          <w:rPr>
            <w:rFonts w:asciiTheme="minorHAnsi" w:eastAsiaTheme="minorEastAsia" w:hAnsiTheme="minorHAnsi" w:cstheme="minorBidi"/>
            <w:b w:val="0"/>
            <w:noProof/>
            <w:sz w:val="22"/>
            <w:szCs w:val="22"/>
          </w:rPr>
          <w:tab/>
        </w:r>
        <w:r w:rsidRPr="0029122C">
          <w:rPr>
            <w:rStyle w:val="Hyperlink"/>
            <w:noProof/>
          </w:rPr>
          <w:t>Conceptual Application Design</w:t>
        </w:r>
        <w:r>
          <w:rPr>
            <w:noProof/>
            <w:webHidden/>
          </w:rPr>
          <w:tab/>
        </w:r>
        <w:r>
          <w:rPr>
            <w:noProof/>
            <w:webHidden/>
          </w:rPr>
          <w:fldChar w:fldCharType="begin"/>
        </w:r>
        <w:r>
          <w:rPr>
            <w:noProof/>
            <w:webHidden/>
          </w:rPr>
          <w:instrText xml:space="preserve"> PAGEREF _Toc442446131 \h </w:instrText>
        </w:r>
        <w:r>
          <w:rPr>
            <w:noProof/>
            <w:webHidden/>
          </w:rPr>
        </w:r>
      </w:ins>
      <w:r>
        <w:rPr>
          <w:noProof/>
          <w:webHidden/>
        </w:rPr>
        <w:fldChar w:fldCharType="separate"/>
      </w:r>
      <w:ins w:id="42" w:author="Author">
        <w:r>
          <w:rPr>
            <w:noProof/>
            <w:webHidden/>
          </w:rPr>
          <w:t>10</w:t>
        </w:r>
        <w:r>
          <w:rPr>
            <w:noProof/>
            <w:webHidden/>
          </w:rPr>
          <w:fldChar w:fldCharType="end"/>
        </w:r>
        <w:r w:rsidRPr="0029122C">
          <w:rPr>
            <w:rStyle w:val="Hyperlink"/>
            <w:noProof/>
          </w:rPr>
          <w:fldChar w:fldCharType="end"/>
        </w:r>
      </w:ins>
    </w:p>
    <w:p w14:paraId="3DE6B94F" w14:textId="03230298" w:rsidR="008D5E7E" w:rsidRDefault="008D5E7E">
      <w:pPr>
        <w:pStyle w:val="TOC3"/>
        <w:rPr>
          <w:ins w:id="43" w:author="Author"/>
          <w:rFonts w:asciiTheme="minorHAnsi" w:eastAsiaTheme="minorEastAsia" w:hAnsiTheme="minorHAnsi" w:cstheme="minorBidi"/>
          <w:b w:val="0"/>
          <w:noProof/>
          <w:sz w:val="22"/>
          <w:szCs w:val="22"/>
        </w:rPr>
      </w:pPr>
      <w:ins w:id="44" w:author="Author">
        <w:r w:rsidRPr="0029122C">
          <w:rPr>
            <w:rStyle w:val="Hyperlink"/>
            <w:noProof/>
          </w:rPr>
          <w:fldChar w:fldCharType="begin"/>
        </w:r>
        <w:r w:rsidRPr="0029122C">
          <w:rPr>
            <w:rStyle w:val="Hyperlink"/>
            <w:noProof/>
          </w:rPr>
          <w:instrText xml:space="preserve"> </w:instrText>
        </w:r>
        <w:r>
          <w:rPr>
            <w:noProof/>
          </w:rPr>
          <w:instrText>HYPERLINK \l "_Toc442446132"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3.1.1.</w:t>
        </w:r>
        <w:r>
          <w:rPr>
            <w:rFonts w:asciiTheme="minorHAnsi" w:eastAsiaTheme="minorEastAsia" w:hAnsiTheme="minorHAnsi" w:cstheme="minorBidi"/>
            <w:b w:val="0"/>
            <w:noProof/>
            <w:sz w:val="22"/>
            <w:szCs w:val="22"/>
          </w:rPr>
          <w:tab/>
        </w:r>
        <w:r w:rsidRPr="0029122C">
          <w:rPr>
            <w:rStyle w:val="Hyperlink"/>
            <w:noProof/>
          </w:rPr>
          <w:t>Application Context</w:t>
        </w:r>
        <w:r>
          <w:rPr>
            <w:noProof/>
            <w:webHidden/>
          </w:rPr>
          <w:tab/>
        </w:r>
        <w:r>
          <w:rPr>
            <w:noProof/>
            <w:webHidden/>
          </w:rPr>
          <w:fldChar w:fldCharType="begin"/>
        </w:r>
        <w:r>
          <w:rPr>
            <w:noProof/>
            <w:webHidden/>
          </w:rPr>
          <w:instrText xml:space="preserve"> PAGEREF _Toc442446132 \h </w:instrText>
        </w:r>
        <w:r>
          <w:rPr>
            <w:noProof/>
            <w:webHidden/>
          </w:rPr>
        </w:r>
      </w:ins>
      <w:r>
        <w:rPr>
          <w:noProof/>
          <w:webHidden/>
        </w:rPr>
        <w:fldChar w:fldCharType="separate"/>
      </w:r>
      <w:ins w:id="45" w:author="Author">
        <w:r>
          <w:rPr>
            <w:noProof/>
            <w:webHidden/>
          </w:rPr>
          <w:t>12</w:t>
        </w:r>
        <w:r>
          <w:rPr>
            <w:noProof/>
            <w:webHidden/>
          </w:rPr>
          <w:fldChar w:fldCharType="end"/>
        </w:r>
        <w:r w:rsidRPr="0029122C">
          <w:rPr>
            <w:rStyle w:val="Hyperlink"/>
            <w:noProof/>
          </w:rPr>
          <w:fldChar w:fldCharType="end"/>
        </w:r>
      </w:ins>
    </w:p>
    <w:p w14:paraId="575FDC52" w14:textId="5D990696" w:rsidR="008D5E7E" w:rsidRDefault="008D5E7E">
      <w:pPr>
        <w:pStyle w:val="TOC3"/>
        <w:rPr>
          <w:ins w:id="46" w:author="Author"/>
          <w:rFonts w:asciiTheme="minorHAnsi" w:eastAsiaTheme="minorEastAsia" w:hAnsiTheme="minorHAnsi" w:cstheme="minorBidi"/>
          <w:b w:val="0"/>
          <w:noProof/>
          <w:sz w:val="22"/>
          <w:szCs w:val="22"/>
        </w:rPr>
      </w:pPr>
      <w:ins w:id="47" w:author="Author">
        <w:r w:rsidRPr="0029122C">
          <w:rPr>
            <w:rStyle w:val="Hyperlink"/>
            <w:noProof/>
          </w:rPr>
          <w:fldChar w:fldCharType="begin"/>
        </w:r>
        <w:r w:rsidRPr="0029122C">
          <w:rPr>
            <w:rStyle w:val="Hyperlink"/>
            <w:noProof/>
          </w:rPr>
          <w:instrText xml:space="preserve"> </w:instrText>
        </w:r>
        <w:r>
          <w:rPr>
            <w:noProof/>
          </w:rPr>
          <w:instrText>HYPERLINK \l "_Toc442446133"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3.1.2.</w:t>
        </w:r>
        <w:r>
          <w:rPr>
            <w:rFonts w:asciiTheme="minorHAnsi" w:eastAsiaTheme="minorEastAsia" w:hAnsiTheme="minorHAnsi" w:cstheme="minorBidi"/>
            <w:b w:val="0"/>
            <w:noProof/>
            <w:sz w:val="22"/>
            <w:szCs w:val="22"/>
          </w:rPr>
          <w:tab/>
        </w:r>
        <w:r w:rsidRPr="0029122C">
          <w:rPr>
            <w:rStyle w:val="Hyperlink"/>
            <w:noProof/>
          </w:rPr>
          <w:t>High-Level Application Design</w:t>
        </w:r>
        <w:r>
          <w:rPr>
            <w:noProof/>
            <w:webHidden/>
          </w:rPr>
          <w:tab/>
        </w:r>
        <w:r>
          <w:rPr>
            <w:noProof/>
            <w:webHidden/>
          </w:rPr>
          <w:fldChar w:fldCharType="begin"/>
        </w:r>
        <w:r>
          <w:rPr>
            <w:noProof/>
            <w:webHidden/>
          </w:rPr>
          <w:instrText xml:space="preserve"> PAGEREF _Toc442446133 \h </w:instrText>
        </w:r>
        <w:r>
          <w:rPr>
            <w:noProof/>
            <w:webHidden/>
          </w:rPr>
        </w:r>
      </w:ins>
      <w:r>
        <w:rPr>
          <w:noProof/>
          <w:webHidden/>
        </w:rPr>
        <w:fldChar w:fldCharType="separate"/>
      </w:r>
      <w:ins w:id="48" w:author="Author">
        <w:r>
          <w:rPr>
            <w:noProof/>
            <w:webHidden/>
          </w:rPr>
          <w:t>15</w:t>
        </w:r>
        <w:r>
          <w:rPr>
            <w:noProof/>
            <w:webHidden/>
          </w:rPr>
          <w:fldChar w:fldCharType="end"/>
        </w:r>
        <w:r w:rsidRPr="0029122C">
          <w:rPr>
            <w:rStyle w:val="Hyperlink"/>
            <w:noProof/>
          </w:rPr>
          <w:fldChar w:fldCharType="end"/>
        </w:r>
      </w:ins>
    </w:p>
    <w:p w14:paraId="139420B7" w14:textId="09B947CE" w:rsidR="008D5E7E" w:rsidRDefault="008D5E7E">
      <w:pPr>
        <w:pStyle w:val="TOC3"/>
        <w:rPr>
          <w:ins w:id="49" w:author="Author"/>
          <w:rFonts w:asciiTheme="minorHAnsi" w:eastAsiaTheme="minorEastAsia" w:hAnsiTheme="minorHAnsi" w:cstheme="minorBidi"/>
          <w:b w:val="0"/>
          <w:noProof/>
          <w:sz w:val="22"/>
          <w:szCs w:val="22"/>
        </w:rPr>
      </w:pPr>
      <w:ins w:id="50" w:author="Author">
        <w:r w:rsidRPr="0029122C">
          <w:rPr>
            <w:rStyle w:val="Hyperlink"/>
            <w:noProof/>
          </w:rPr>
          <w:fldChar w:fldCharType="begin"/>
        </w:r>
        <w:r w:rsidRPr="0029122C">
          <w:rPr>
            <w:rStyle w:val="Hyperlink"/>
            <w:noProof/>
          </w:rPr>
          <w:instrText xml:space="preserve"> </w:instrText>
        </w:r>
        <w:r>
          <w:rPr>
            <w:noProof/>
          </w:rPr>
          <w:instrText>HYPERLINK \l "_Toc442446134"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3.1.3.</w:t>
        </w:r>
        <w:r>
          <w:rPr>
            <w:rFonts w:asciiTheme="minorHAnsi" w:eastAsiaTheme="minorEastAsia" w:hAnsiTheme="minorHAnsi" w:cstheme="minorBidi"/>
            <w:b w:val="0"/>
            <w:noProof/>
            <w:sz w:val="22"/>
            <w:szCs w:val="22"/>
          </w:rPr>
          <w:tab/>
        </w:r>
        <w:r w:rsidRPr="0029122C">
          <w:rPr>
            <w:rStyle w:val="Hyperlink"/>
            <w:noProof/>
          </w:rPr>
          <w:t>User Interface</w:t>
        </w:r>
        <w:r>
          <w:rPr>
            <w:noProof/>
            <w:webHidden/>
          </w:rPr>
          <w:tab/>
        </w:r>
        <w:r>
          <w:rPr>
            <w:noProof/>
            <w:webHidden/>
          </w:rPr>
          <w:fldChar w:fldCharType="begin"/>
        </w:r>
        <w:r>
          <w:rPr>
            <w:noProof/>
            <w:webHidden/>
          </w:rPr>
          <w:instrText xml:space="preserve"> PAGEREF _Toc442446134 \h </w:instrText>
        </w:r>
        <w:r>
          <w:rPr>
            <w:noProof/>
            <w:webHidden/>
          </w:rPr>
        </w:r>
      </w:ins>
      <w:r>
        <w:rPr>
          <w:noProof/>
          <w:webHidden/>
        </w:rPr>
        <w:fldChar w:fldCharType="separate"/>
      </w:r>
      <w:ins w:id="51" w:author="Author">
        <w:r>
          <w:rPr>
            <w:noProof/>
            <w:webHidden/>
          </w:rPr>
          <w:t>16</w:t>
        </w:r>
        <w:r>
          <w:rPr>
            <w:noProof/>
            <w:webHidden/>
          </w:rPr>
          <w:fldChar w:fldCharType="end"/>
        </w:r>
        <w:r w:rsidRPr="0029122C">
          <w:rPr>
            <w:rStyle w:val="Hyperlink"/>
            <w:noProof/>
          </w:rPr>
          <w:fldChar w:fldCharType="end"/>
        </w:r>
      </w:ins>
    </w:p>
    <w:p w14:paraId="34B7C7AD" w14:textId="18313BD7" w:rsidR="008D5E7E" w:rsidRDefault="008D5E7E">
      <w:pPr>
        <w:pStyle w:val="TOC3"/>
        <w:rPr>
          <w:ins w:id="52" w:author="Author"/>
          <w:rFonts w:asciiTheme="minorHAnsi" w:eastAsiaTheme="minorEastAsia" w:hAnsiTheme="minorHAnsi" w:cstheme="minorBidi"/>
          <w:b w:val="0"/>
          <w:noProof/>
          <w:sz w:val="22"/>
          <w:szCs w:val="22"/>
        </w:rPr>
      </w:pPr>
      <w:ins w:id="53" w:author="Author">
        <w:r w:rsidRPr="0029122C">
          <w:rPr>
            <w:rStyle w:val="Hyperlink"/>
            <w:noProof/>
          </w:rPr>
          <w:fldChar w:fldCharType="begin"/>
        </w:r>
        <w:r w:rsidRPr="0029122C">
          <w:rPr>
            <w:rStyle w:val="Hyperlink"/>
            <w:noProof/>
          </w:rPr>
          <w:instrText xml:space="preserve"> </w:instrText>
        </w:r>
        <w:r>
          <w:rPr>
            <w:noProof/>
          </w:rPr>
          <w:instrText>HYPERLINK \l "_Toc442446135"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3.1.4.</w:t>
        </w:r>
        <w:r>
          <w:rPr>
            <w:rFonts w:asciiTheme="minorHAnsi" w:eastAsiaTheme="minorEastAsia" w:hAnsiTheme="minorHAnsi" w:cstheme="minorBidi"/>
            <w:b w:val="0"/>
            <w:noProof/>
            <w:sz w:val="22"/>
            <w:szCs w:val="22"/>
          </w:rPr>
          <w:tab/>
        </w:r>
        <w:r w:rsidRPr="0029122C">
          <w:rPr>
            <w:rStyle w:val="Hyperlink"/>
            <w:noProof/>
          </w:rPr>
          <w:t>Business Services</w:t>
        </w:r>
        <w:r>
          <w:rPr>
            <w:noProof/>
            <w:webHidden/>
          </w:rPr>
          <w:tab/>
        </w:r>
        <w:r>
          <w:rPr>
            <w:noProof/>
            <w:webHidden/>
          </w:rPr>
          <w:fldChar w:fldCharType="begin"/>
        </w:r>
        <w:r>
          <w:rPr>
            <w:noProof/>
            <w:webHidden/>
          </w:rPr>
          <w:instrText xml:space="preserve"> PAGEREF _Toc442446135 \h </w:instrText>
        </w:r>
        <w:r>
          <w:rPr>
            <w:noProof/>
            <w:webHidden/>
          </w:rPr>
        </w:r>
      </w:ins>
      <w:r>
        <w:rPr>
          <w:noProof/>
          <w:webHidden/>
        </w:rPr>
        <w:fldChar w:fldCharType="separate"/>
      </w:r>
      <w:ins w:id="54" w:author="Author">
        <w:r>
          <w:rPr>
            <w:noProof/>
            <w:webHidden/>
          </w:rPr>
          <w:t>17</w:t>
        </w:r>
        <w:r>
          <w:rPr>
            <w:noProof/>
            <w:webHidden/>
          </w:rPr>
          <w:fldChar w:fldCharType="end"/>
        </w:r>
        <w:r w:rsidRPr="0029122C">
          <w:rPr>
            <w:rStyle w:val="Hyperlink"/>
            <w:noProof/>
          </w:rPr>
          <w:fldChar w:fldCharType="end"/>
        </w:r>
      </w:ins>
    </w:p>
    <w:p w14:paraId="0973FE5C" w14:textId="3C50716B" w:rsidR="008D5E7E" w:rsidRDefault="008D5E7E">
      <w:pPr>
        <w:pStyle w:val="TOC3"/>
        <w:rPr>
          <w:ins w:id="55" w:author="Author"/>
          <w:rFonts w:asciiTheme="minorHAnsi" w:eastAsiaTheme="minorEastAsia" w:hAnsiTheme="minorHAnsi" w:cstheme="minorBidi"/>
          <w:b w:val="0"/>
          <w:noProof/>
          <w:sz w:val="22"/>
          <w:szCs w:val="22"/>
        </w:rPr>
      </w:pPr>
      <w:ins w:id="56" w:author="Author">
        <w:r w:rsidRPr="0029122C">
          <w:rPr>
            <w:rStyle w:val="Hyperlink"/>
            <w:noProof/>
          </w:rPr>
          <w:fldChar w:fldCharType="begin"/>
        </w:r>
        <w:r w:rsidRPr="0029122C">
          <w:rPr>
            <w:rStyle w:val="Hyperlink"/>
            <w:noProof/>
          </w:rPr>
          <w:instrText xml:space="preserve"> </w:instrText>
        </w:r>
        <w:r>
          <w:rPr>
            <w:noProof/>
          </w:rPr>
          <w:instrText>HYPERLINK \l "_Toc442446136"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3.1.5.</w:t>
        </w:r>
        <w:r>
          <w:rPr>
            <w:rFonts w:asciiTheme="minorHAnsi" w:eastAsiaTheme="minorEastAsia" w:hAnsiTheme="minorHAnsi" w:cstheme="minorBidi"/>
            <w:b w:val="0"/>
            <w:noProof/>
            <w:sz w:val="22"/>
            <w:szCs w:val="22"/>
          </w:rPr>
          <w:tab/>
        </w:r>
        <w:r w:rsidRPr="0029122C">
          <w:rPr>
            <w:rStyle w:val="Hyperlink"/>
            <w:noProof/>
          </w:rPr>
          <w:t>Technical Services</w:t>
        </w:r>
        <w:r>
          <w:rPr>
            <w:noProof/>
            <w:webHidden/>
          </w:rPr>
          <w:tab/>
        </w:r>
        <w:r>
          <w:rPr>
            <w:noProof/>
            <w:webHidden/>
          </w:rPr>
          <w:fldChar w:fldCharType="begin"/>
        </w:r>
        <w:r>
          <w:rPr>
            <w:noProof/>
            <w:webHidden/>
          </w:rPr>
          <w:instrText xml:space="preserve"> PAGEREF _Toc442446136 \h </w:instrText>
        </w:r>
        <w:r>
          <w:rPr>
            <w:noProof/>
            <w:webHidden/>
          </w:rPr>
        </w:r>
      </w:ins>
      <w:r>
        <w:rPr>
          <w:noProof/>
          <w:webHidden/>
        </w:rPr>
        <w:fldChar w:fldCharType="separate"/>
      </w:r>
      <w:ins w:id="57" w:author="Author">
        <w:r>
          <w:rPr>
            <w:noProof/>
            <w:webHidden/>
          </w:rPr>
          <w:t>17</w:t>
        </w:r>
        <w:r>
          <w:rPr>
            <w:noProof/>
            <w:webHidden/>
          </w:rPr>
          <w:fldChar w:fldCharType="end"/>
        </w:r>
        <w:r w:rsidRPr="0029122C">
          <w:rPr>
            <w:rStyle w:val="Hyperlink"/>
            <w:noProof/>
          </w:rPr>
          <w:fldChar w:fldCharType="end"/>
        </w:r>
      </w:ins>
    </w:p>
    <w:p w14:paraId="41F1BFFA" w14:textId="072F4778" w:rsidR="008D5E7E" w:rsidRDefault="008D5E7E">
      <w:pPr>
        <w:pStyle w:val="TOC3"/>
        <w:rPr>
          <w:ins w:id="58" w:author="Author"/>
          <w:rFonts w:asciiTheme="minorHAnsi" w:eastAsiaTheme="minorEastAsia" w:hAnsiTheme="minorHAnsi" w:cstheme="minorBidi"/>
          <w:b w:val="0"/>
          <w:noProof/>
          <w:sz w:val="22"/>
          <w:szCs w:val="22"/>
        </w:rPr>
      </w:pPr>
      <w:ins w:id="59" w:author="Author">
        <w:r w:rsidRPr="0029122C">
          <w:rPr>
            <w:rStyle w:val="Hyperlink"/>
            <w:noProof/>
          </w:rPr>
          <w:fldChar w:fldCharType="begin"/>
        </w:r>
        <w:r w:rsidRPr="0029122C">
          <w:rPr>
            <w:rStyle w:val="Hyperlink"/>
            <w:noProof/>
          </w:rPr>
          <w:instrText xml:space="preserve"> </w:instrText>
        </w:r>
        <w:r>
          <w:rPr>
            <w:noProof/>
          </w:rPr>
          <w:instrText>HYPERLINK \l "_Toc442446137"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3.1.6.</w:t>
        </w:r>
        <w:r>
          <w:rPr>
            <w:rFonts w:asciiTheme="minorHAnsi" w:eastAsiaTheme="minorEastAsia" w:hAnsiTheme="minorHAnsi" w:cstheme="minorBidi"/>
            <w:b w:val="0"/>
            <w:noProof/>
            <w:sz w:val="22"/>
            <w:szCs w:val="22"/>
          </w:rPr>
          <w:tab/>
        </w:r>
        <w:r w:rsidRPr="0029122C">
          <w:rPr>
            <w:rStyle w:val="Hyperlink"/>
            <w:noProof/>
          </w:rPr>
          <w:t>Data Services</w:t>
        </w:r>
        <w:r>
          <w:rPr>
            <w:noProof/>
            <w:webHidden/>
          </w:rPr>
          <w:tab/>
        </w:r>
        <w:r>
          <w:rPr>
            <w:noProof/>
            <w:webHidden/>
          </w:rPr>
          <w:fldChar w:fldCharType="begin"/>
        </w:r>
        <w:r>
          <w:rPr>
            <w:noProof/>
            <w:webHidden/>
          </w:rPr>
          <w:instrText xml:space="preserve"> PAGEREF _Toc442446137 \h </w:instrText>
        </w:r>
        <w:r>
          <w:rPr>
            <w:noProof/>
            <w:webHidden/>
          </w:rPr>
        </w:r>
      </w:ins>
      <w:r>
        <w:rPr>
          <w:noProof/>
          <w:webHidden/>
        </w:rPr>
        <w:fldChar w:fldCharType="separate"/>
      </w:r>
      <w:ins w:id="60" w:author="Author">
        <w:r>
          <w:rPr>
            <w:noProof/>
            <w:webHidden/>
          </w:rPr>
          <w:t>17</w:t>
        </w:r>
        <w:r>
          <w:rPr>
            <w:noProof/>
            <w:webHidden/>
          </w:rPr>
          <w:fldChar w:fldCharType="end"/>
        </w:r>
        <w:r w:rsidRPr="0029122C">
          <w:rPr>
            <w:rStyle w:val="Hyperlink"/>
            <w:noProof/>
          </w:rPr>
          <w:fldChar w:fldCharType="end"/>
        </w:r>
      </w:ins>
    </w:p>
    <w:p w14:paraId="725EA844" w14:textId="3135292E" w:rsidR="008D5E7E" w:rsidRDefault="008D5E7E">
      <w:pPr>
        <w:pStyle w:val="TOC3"/>
        <w:rPr>
          <w:ins w:id="61" w:author="Author"/>
          <w:rFonts w:asciiTheme="minorHAnsi" w:eastAsiaTheme="minorEastAsia" w:hAnsiTheme="minorHAnsi" w:cstheme="minorBidi"/>
          <w:b w:val="0"/>
          <w:noProof/>
          <w:sz w:val="22"/>
          <w:szCs w:val="22"/>
        </w:rPr>
      </w:pPr>
      <w:ins w:id="62" w:author="Author">
        <w:r w:rsidRPr="0029122C">
          <w:rPr>
            <w:rStyle w:val="Hyperlink"/>
            <w:noProof/>
          </w:rPr>
          <w:fldChar w:fldCharType="begin"/>
        </w:r>
        <w:r w:rsidRPr="0029122C">
          <w:rPr>
            <w:rStyle w:val="Hyperlink"/>
            <w:noProof/>
          </w:rPr>
          <w:instrText xml:space="preserve"> </w:instrText>
        </w:r>
        <w:r>
          <w:rPr>
            <w:noProof/>
          </w:rPr>
          <w:instrText>HYPERLINK \l "_Toc442446138"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3.1.7.</w:t>
        </w:r>
        <w:r>
          <w:rPr>
            <w:rFonts w:asciiTheme="minorHAnsi" w:eastAsiaTheme="minorEastAsia" w:hAnsiTheme="minorHAnsi" w:cstheme="minorBidi"/>
            <w:b w:val="0"/>
            <w:noProof/>
            <w:sz w:val="22"/>
            <w:szCs w:val="22"/>
          </w:rPr>
          <w:tab/>
        </w:r>
        <w:r w:rsidRPr="0029122C">
          <w:rPr>
            <w:rStyle w:val="Hyperlink"/>
            <w:noProof/>
          </w:rPr>
          <w:t>External Interfaces</w:t>
        </w:r>
        <w:r>
          <w:rPr>
            <w:noProof/>
            <w:webHidden/>
          </w:rPr>
          <w:tab/>
        </w:r>
        <w:r>
          <w:rPr>
            <w:noProof/>
            <w:webHidden/>
          </w:rPr>
          <w:fldChar w:fldCharType="begin"/>
        </w:r>
        <w:r>
          <w:rPr>
            <w:noProof/>
            <w:webHidden/>
          </w:rPr>
          <w:instrText xml:space="preserve"> PAGEREF _Toc442446138 \h </w:instrText>
        </w:r>
        <w:r>
          <w:rPr>
            <w:noProof/>
            <w:webHidden/>
          </w:rPr>
        </w:r>
      </w:ins>
      <w:r>
        <w:rPr>
          <w:noProof/>
          <w:webHidden/>
        </w:rPr>
        <w:fldChar w:fldCharType="separate"/>
      </w:r>
      <w:ins w:id="63" w:author="Author">
        <w:r>
          <w:rPr>
            <w:noProof/>
            <w:webHidden/>
          </w:rPr>
          <w:t>17</w:t>
        </w:r>
        <w:r>
          <w:rPr>
            <w:noProof/>
            <w:webHidden/>
          </w:rPr>
          <w:fldChar w:fldCharType="end"/>
        </w:r>
        <w:r w:rsidRPr="0029122C">
          <w:rPr>
            <w:rStyle w:val="Hyperlink"/>
            <w:noProof/>
          </w:rPr>
          <w:fldChar w:fldCharType="end"/>
        </w:r>
      </w:ins>
    </w:p>
    <w:p w14:paraId="346A3FBA" w14:textId="1CF4D49D" w:rsidR="008D5E7E" w:rsidRDefault="008D5E7E">
      <w:pPr>
        <w:pStyle w:val="TOC3"/>
        <w:rPr>
          <w:ins w:id="64" w:author="Author"/>
          <w:rFonts w:asciiTheme="minorHAnsi" w:eastAsiaTheme="minorEastAsia" w:hAnsiTheme="minorHAnsi" w:cstheme="minorBidi"/>
          <w:b w:val="0"/>
          <w:noProof/>
          <w:sz w:val="22"/>
          <w:szCs w:val="22"/>
        </w:rPr>
      </w:pPr>
      <w:ins w:id="65" w:author="Author">
        <w:r w:rsidRPr="0029122C">
          <w:rPr>
            <w:rStyle w:val="Hyperlink"/>
            <w:noProof/>
          </w:rPr>
          <w:fldChar w:fldCharType="begin"/>
        </w:r>
        <w:r w:rsidRPr="0029122C">
          <w:rPr>
            <w:rStyle w:val="Hyperlink"/>
            <w:noProof/>
          </w:rPr>
          <w:instrText xml:space="preserve"> </w:instrText>
        </w:r>
        <w:r>
          <w:rPr>
            <w:noProof/>
          </w:rPr>
          <w:instrText>HYPERLINK \l "_Toc442446139"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3.1.8.</w:t>
        </w:r>
        <w:r>
          <w:rPr>
            <w:rFonts w:asciiTheme="minorHAnsi" w:eastAsiaTheme="minorEastAsia" w:hAnsiTheme="minorHAnsi" w:cstheme="minorBidi"/>
            <w:b w:val="0"/>
            <w:noProof/>
            <w:sz w:val="22"/>
            <w:szCs w:val="22"/>
          </w:rPr>
          <w:tab/>
        </w:r>
        <w:r w:rsidRPr="0029122C">
          <w:rPr>
            <w:rStyle w:val="Hyperlink"/>
            <w:noProof/>
          </w:rPr>
          <w:t>Application Locations</w:t>
        </w:r>
        <w:r>
          <w:rPr>
            <w:noProof/>
            <w:webHidden/>
          </w:rPr>
          <w:tab/>
        </w:r>
        <w:r>
          <w:rPr>
            <w:noProof/>
            <w:webHidden/>
          </w:rPr>
          <w:fldChar w:fldCharType="begin"/>
        </w:r>
        <w:r>
          <w:rPr>
            <w:noProof/>
            <w:webHidden/>
          </w:rPr>
          <w:instrText xml:space="preserve"> PAGEREF _Toc442446139 \h </w:instrText>
        </w:r>
        <w:r>
          <w:rPr>
            <w:noProof/>
            <w:webHidden/>
          </w:rPr>
        </w:r>
      </w:ins>
      <w:r>
        <w:rPr>
          <w:noProof/>
          <w:webHidden/>
        </w:rPr>
        <w:fldChar w:fldCharType="separate"/>
      </w:r>
      <w:ins w:id="66" w:author="Author">
        <w:r>
          <w:rPr>
            <w:noProof/>
            <w:webHidden/>
          </w:rPr>
          <w:t>18</w:t>
        </w:r>
        <w:r>
          <w:rPr>
            <w:noProof/>
            <w:webHidden/>
          </w:rPr>
          <w:fldChar w:fldCharType="end"/>
        </w:r>
        <w:r w:rsidRPr="0029122C">
          <w:rPr>
            <w:rStyle w:val="Hyperlink"/>
            <w:noProof/>
          </w:rPr>
          <w:fldChar w:fldCharType="end"/>
        </w:r>
      </w:ins>
    </w:p>
    <w:p w14:paraId="6B1B8255" w14:textId="0605068E" w:rsidR="008D5E7E" w:rsidRDefault="008D5E7E">
      <w:pPr>
        <w:pStyle w:val="TOC2"/>
        <w:rPr>
          <w:ins w:id="67" w:author="Author"/>
          <w:rFonts w:asciiTheme="minorHAnsi" w:eastAsiaTheme="minorEastAsia" w:hAnsiTheme="minorHAnsi" w:cstheme="minorBidi"/>
          <w:b w:val="0"/>
          <w:noProof/>
          <w:sz w:val="22"/>
          <w:szCs w:val="22"/>
        </w:rPr>
      </w:pPr>
      <w:ins w:id="68" w:author="Author">
        <w:r w:rsidRPr="0029122C">
          <w:rPr>
            <w:rStyle w:val="Hyperlink"/>
            <w:noProof/>
          </w:rPr>
          <w:fldChar w:fldCharType="begin"/>
        </w:r>
        <w:r w:rsidRPr="0029122C">
          <w:rPr>
            <w:rStyle w:val="Hyperlink"/>
            <w:noProof/>
          </w:rPr>
          <w:instrText xml:space="preserve"> </w:instrText>
        </w:r>
        <w:r>
          <w:rPr>
            <w:noProof/>
          </w:rPr>
          <w:instrText>HYPERLINK \l "_Toc442446140"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snapToGrid w:val="0"/>
          </w:rPr>
          <w:t>3.2.</w:t>
        </w:r>
        <w:r>
          <w:rPr>
            <w:rFonts w:asciiTheme="minorHAnsi" w:eastAsiaTheme="minorEastAsia" w:hAnsiTheme="minorHAnsi" w:cstheme="minorBidi"/>
            <w:b w:val="0"/>
            <w:noProof/>
            <w:sz w:val="22"/>
            <w:szCs w:val="22"/>
          </w:rPr>
          <w:tab/>
        </w:r>
        <w:r w:rsidRPr="0029122C">
          <w:rPr>
            <w:rStyle w:val="Hyperlink"/>
            <w:noProof/>
          </w:rPr>
          <w:t>Conceptual</w:t>
        </w:r>
        <w:r w:rsidRPr="0029122C">
          <w:rPr>
            <w:rStyle w:val="Hyperlink"/>
            <w:noProof/>
            <w:snapToGrid w:val="0"/>
          </w:rPr>
          <w:t xml:space="preserve"> Data Design</w:t>
        </w:r>
        <w:r>
          <w:rPr>
            <w:noProof/>
            <w:webHidden/>
          </w:rPr>
          <w:tab/>
        </w:r>
        <w:r>
          <w:rPr>
            <w:noProof/>
            <w:webHidden/>
          </w:rPr>
          <w:fldChar w:fldCharType="begin"/>
        </w:r>
        <w:r>
          <w:rPr>
            <w:noProof/>
            <w:webHidden/>
          </w:rPr>
          <w:instrText xml:space="preserve"> PAGEREF _Toc442446140 \h </w:instrText>
        </w:r>
        <w:r>
          <w:rPr>
            <w:noProof/>
            <w:webHidden/>
          </w:rPr>
        </w:r>
      </w:ins>
      <w:r>
        <w:rPr>
          <w:noProof/>
          <w:webHidden/>
        </w:rPr>
        <w:fldChar w:fldCharType="separate"/>
      </w:r>
      <w:ins w:id="69" w:author="Author">
        <w:r>
          <w:rPr>
            <w:noProof/>
            <w:webHidden/>
          </w:rPr>
          <w:t>19</w:t>
        </w:r>
        <w:r>
          <w:rPr>
            <w:noProof/>
            <w:webHidden/>
          </w:rPr>
          <w:fldChar w:fldCharType="end"/>
        </w:r>
        <w:r w:rsidRPr="0029122C">
          <w:rPr>
            <w:rStyle w:val="Hyperlink"/>
            <w:noProof/>
          </w:rPr>
          <w:fldChar w:fldCharType="end"/>
        </w:r>
      </w:ins>
    </w:p>
    <w:p w14:paraId="1963E6D3" w14:textId="363A087E" w:rsidR="008D5E7E" w:rsidRDefault="008D5E7E">
      <w:pPr>
        <w:pStyle w:val="TOC3"/>
        <w:rPr>
          <w:ins w:id="70" w:author="Author"/>
          <w:rFonts w:asciiTheme="minorHAnsi" w:eastAsiaTheme="minorEastAsia" w:hAnsiTheme="minorHAnsi" w:cstheme="minorBidi"/>
          <w:b w:val="0"/>
          <w:noProof/>
          <w:sz w:val="22"/>
          <w:szCs w:val="22"/>
        </w:rPr>
      </w:pPr>
      <w:ins w:id="71" w:author="Author">
        <w:r w:rsidRPr="0029122C">
          <w:rPr>
            <w:rStyle w:val="Hyperlink"/>
            <w:noProof/>
          </w:rPr>
          <w:fldChar w:fldCharType="begin"/>
        </w:r>
        <w:r w:rsidRPr="0029122C">
          <w:rPr>
            <w:rStyle w:val="Hyperlink"/>
            <w:noProof/>
          </w:rPr>
          <w:instrText xml:space="preserve"> </w:instrText>
        </w:r>
        <w:r>
          <w:rPr>
            <w:noProof/>
          </w:rPr>
          <w:instrText>HYPERLINK \l "_Toc442446141"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3.2.1.</w:t>
        </w:r>
        <w:r>
          <w:rPr>
            <w:rFonts w:asciiTheme="minorHAnsi" w:eastAsiaTheme="minorEastAsia" w:hAnsiTheme="minorHAnsi" w:cstheme="minorBidi"/>
            <w:b w:val="0"/>
            <w:noProof/>
            <w:sz w:val="22"/>
            <w:szCs w:val="22"/>
          </w:rPr>
          <w:tab/>
        </w:r>
        <w:r w:rsidRPr="0029122C">
          <w:rPr>
            <w:rStyle w:val="Hyperlink"/>
            <w:noProof/>
          </w:rPr>
          <w:t>BCDS Conceptual Data Model</w:t>
        </w:r>
        <w:r>
          <w:rPr>
            <w:noProof/>
            <w:webHidden/>
          </w:rPr>
          <w:tab/>
        </w:r>
        <w:r>
          <w:rPr>
            <w:noProof/>
            <w:webHidden/>
          </w:rPr>
          <w:fldChar w:fldCharType="begin"/>
        </w:r>
        <w:r>
          <w:rPr>
            <w:noProof/>
            <w:webHidden/>
          </w:rPr>
          <w:instrText xml:space="preserve"> PAGEREF _Toc442446141 \h </w:instrText>
        </w:r>
        <w:r>
          <w:rPr>
            <w:noProof/>
            <w:webHidden/>
          </w:rPr>
        </w:r>
      </w:ins>
      <w:r>
        <w:rPr>
          <w:noProof/>
          <w:webHidden/>
        </w:rPr>
        <w:fldChar w:fldCharType="separate"/>
      </w:r>
      <w:ins w:id="72" w:author="Author">
        <w:r>
          <w:rPr>
            <w:noProof/>
            <w:webHidden/>
          </w:rPr>
          <w:t>19</w:t>
        </w:r>
        <w:r>
          <w:rPr>
            <w:noProof/>
            <w:webHidden/>
          </w:rPr>
          <w:fldChar w:fldCharType="end"/>
        </w:r>
        <w:r w:rsidRPr="0029122C">
          <w:rPr>
            <w:rStyle w:val="Hyperlink"/>
            <w:noProof/>
          </w:rPr>
          <w:fldChar w:fldCharType="end"/>
        </w:r>
      </w:ins>
    </w:p>
    <w:p w14:paraId="289AEE84" w14:textId="5A1234C3" w:rsidR="008D5E7E" w:rsidRDefault="008D5E7E">
      <w:pPr>
        <w:pStyle w:val="TOC3"/>
        <w:rPr>
          <w:ins w:id="73" w:author="Author"/>
          <w:rFonts w:asciiTheme="minorHAnsi" w:eastAsiaTheme="minorEastAsia" w:hAnsiTheme="minorHAnsi" w:cstheme="minorBidi"/>
          <w:b w:val="0"/>
          <w:noProof/>
          <w:sz w:val="22"/>
          <w:szCs w:val="22"/>
        </w:rPr>
      </w:pPr>
      <w:ins w:id="74" w:author="Author">
        <w:r w:rsidRPr="0029122C">
          <w:rPr>
            <w:rStyle w:val="Hyperlink"/>
            <w:noProof/>
          </w:rPr>
          <w:fldChar w:fldCharType="begin"/>
        </w:r>
        <w:r w:rsidRPr="0029122C">
          <w:rPr>
            <w:rStyle w:val="Hyperlink"/>
            <w:noProof/>
          </w:rPr>
          <w:instrText xml:space="preserve"> </w:instrText>
        </w:r>
        <w:r>
          <w:rPr>
            <w:noProof/>
          </w:rPr>
          <w:instrText>HYPERLINK \l "_Toc442446142"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3.2.2.</w:t>
        </w:r>
        <w:r>
          <w:rPr>
            <w:rFonts w:asciiTheme="minorHAnsi" w:eastAsiaTheme="minorEastAsia" w:hAnsiTheme="minorHAnsi" w:cstheme="minorBidi"/>
            <w:b w:val="0"/>
            <w:noProof/>
            <w:sz w:val="22"/>
            <w:szCs w:val="22"/>
          </w:rPr>
          <w:tab/>
        </w:r>
        <w:r w:rsidRPr="0029122C">
          <w:rPr>
            <w:rStyle w:val="Hyperlink"/>
            <w:noProof/>
          </w:rPr>
          <w:t>Database Information</w:t>
        </w:r>
        <w:r>
          <w:rPr>
            <w:noProof/>
            <w:webHidden/>
          </w:rPr>
          <w:tab/>
        </w:r>
        <w:r>
          <w:rPr>
            <w:noProof/>
            <w:webHidden/>
          </w:rPr>
          <w:fldChar w:fldCharType="begin"/>
        </w:r>
        <w:r>
          <w:rPr>
            <w:noProof/>
            <w:webHidden/>
          </w:rPr>
          <w:instrText xml:space="preserve"> PAGEREF _Toc442446142 \h </w:instrText>
        </w:r>
        <w:r>
          <w:rPr>
            <w:noProof/>
            <w:webHidden/>
          </w:rPr>
        </w:r>
      </w:ins>
      <w:r>
        <w:rPr>
          <w:noProof/>
          <w:webHidden/>
        </w:rPr>
        <w:fldChar w:fldCharType="separate"/>
      </w:r>
      <w:ins w:id="75" w:author="Author">
        <w:r>
          <w:rPr>
            <w:noProof/>
            <w:webHidden/>
          </w:rPr>
          <w:t>20</w:t>
        </w:r>
        <w:r>
          <w:rPr>
            <w:noProof/>
            <w:webHidden/>
          </w:rPr>
          <w:fldChar w:fldCharType="end"/>
        </w:r>
        <w:r w:rsidRPr="0029122C">
          <w:rPr>
            <w:rStyle w:val="Hyperlink"/>
            <w:noProof/>
          </w:rPr>
          <w:fldChar w:fldCharType="end"/>
        </w:r>
      </w:ins>
    </w:p>
    <w:p w14:paraId="5ABD0AD4" w14:textId="74C4AE14" w:rsidR="008D5E7E" w:rsidRDefault="008D5E7E">
      <w:pPr>
        <w:pStyle w:val="TOC3"/>
        <w:rPr>
          <w:ins w:id="76" w:author="Author"/>
          <w:rFonts w:asciiTheme="minorHAnsi" w:eastAsiaTheme="minorEastAsia" w:hAnsiTheme="minorHAnsi" w:cstheme="minorBidi"/>
          <w:b w:val="0"/>
          <w:noProof/>
          <w:sz w:val="22"/>
          <w:szCs w:val="22"/>
        </w:rPr>
      </w:pPr>
      <w:ins w:id="77" w:author="Author">
        <w:r w:rsidRPr="0029122C">
          <w:rPr>
            <w:rStyle w:val="Hyperlink"/>
            <w:noProof/>
          </w:rPr>
          <w:fldChar w:fldCharType="begin"/>
        </w:r>
        <w:r w:rsidRPr="0029122C">
          <w:rPr>
            <w:rStyle w:val="Hyperlink"/>
            <w:noProof/>
          </w:rPr>
          <w:instrText xml:space="preserve"> </w:instrText>
        </w:r>
        <w:r>
          <w:rPr>
            <w:noProof/>
          </w:rPr>
          <w:instrText>HYPERLINK \l "_Toc442446143"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w:t>
        </w:r>
        <w:r>
          <w:rPr>
            <w:rFonts w:asciiTheme="minorHAnsi" w:eastAsiaTheme="minorEastAsia" w:hAnsiTheme="minorHAnsi" w:cstheme="minorBidi"/>
            <w:b w:val="0"/>
            <w:noProof/>
            <w:sz w:val="22"/>
            <w:szCs w:val="22"/>
          </w:rPr>
          <w:tab/>
        </w:r>
        <w:r w:rsidRPr="0029122C">
          <w:rPr>
            <w:rStyle w:val="Hyperlink"/>
            <w:noProof/>
          </w:rPr>
          <w:t>User Interface Data Mapping</w:t>
        </w:r>
        <w:r>
          <w:rPr>
            <w:noProof/>
            <w:webHidden/>
          </w:rPr>
          <w:tab/>
        </w:r>
        <w:r>
          <w:rPr>
            <w:noProof/>
            <w:webHidden/>
          </w:rPr>
          <w:fldChar w:fldCharType="begin"/>
        </w:r>
        <w:r>
          <w:rPr>
            <w:noProof/>
            <w:webHidden/>
          </w:rPr>
          <w:instrText xml:space="preserve"> PAGEREF _Toc442446143 \h </w:instrText>
        </w:r>
        <w:r>
          <w:rPr>
            <w:noProof/>
            <w:webHidden/>
          </w:rPr>
        </w:r>
      </w:ins>
      <w:r>
        <w:rPr>
          <w:noProof/>
          <w:webHidden/>
        </w:rPr>
        <w:fldChar w:fldCharType="separate"/>
      </w:r>
      <w:ins w:id="78" w:author="Author">
        <w:r>
          <w:rPr>
            <w:noProof/>
            <w:webHidden/>
          </w:rPr>
          <w:t>21</w:t>
        </w:r>
        <w:r>
          <w:rPr>
            <w:noProof/>
            <w:webHidden/>
          </w:rPr>
          <w:fldChar w:fldCharType="end"/>
        </w:r>
        <w:r w:rsidRPr="0029122C">
          <w:rPr>
            <w:rStyle w:val="Hyperlink"/>
            <w:noProof/>
          </w:rPr>
          <w:fldChar w:fldCharType="end"/>
        </w:r>
      </w:ins>
    </w:p>
    <w:p w14:paraId="21554ECB" w14:textId="4E094E5D" w:rsidR="008D5E7E" w:rsidRDefault="008D5E7E">
      <w:pPr>
        <w:pStyle w:val="TOC4"/>
        <w:tabs>
          <w:tab w:val="left" w:pos="1760"/>
          <w:tab w:val="right" w:leader="dot" w:pos="9350"/>
        </w:tabs>
        <w:rPr>
          <w:ins w:id="79" w:author="Author"/>
          <w:rFonts w:asciiTheme="minorHAnsi" w:eastAsiaTheme="minorEastAsia" w:hAnsiTheme="minorHAnsi" w:cstheme="minorBidi"/>
          <w:noProof/>
          <w:szCs w:val="22"/>
        </w:rPr>
      </w:pPr>
      <w:ins w:id="80" w:author="Author">
        <w:r w:rsidRPr="0029122C">
          <w:rPr>
            <w:rStyle w:val="Hyperlink"/>
            <w:noProof/>
          </w:rPr>
          <w:fldChar w:fldCharType="begin"/>
        </w:r>
        <w:r w:rsidRPr="0029122C">
          <w:rPr>
            <w:rStyle w:val="Hyperlink"/>
            <w:noProof/>
          </w:rPr>
          <w:instrText xml:space="preserve"> </w:instrText>
        </w:r>
        <w:r>
          <w:rPr>
            <w:noProof/>
          </w:rPr>
          <w:instrText>HYPERLINK \l "_Toc442446144"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3.2.3.1.</w:t>
        </w:r>
        <w:r>
          <w:rPr>
            <w:rFonts w:asciiTheme="minorHAnsi" w:eastAsiaTheme="minorEastAsia" w:hAnsiTheme="minorHAnsi" w:cstheme="minorBidi"/>
            <w:noProof/>
            <w:szCs w:val="22"/>
          </w:rPr>
          <w:tab/>
        </w:r>
        <w:r w:rsidRPr="0029122C">
          <w:rPr>
            <w:rStyle w:val="Hyperlink"/>
            <w:noProof/>
          </w:rPr>
          <w:t>Application Screen Interface</w:t>
        </w:r>
        <w:r>
          <w:rPr>
            <w:noProof/>
            <w:webHidden/>
          </w:rPr>
          <w:tab/>
        </w:r>
        <w:r>
          <w:rPr>
            <w:noProof/>
            <w:webHidden/>
          </w:rPr>
          <w:fldChar w:fldCharType="begin"/>
        </w:r>
        <w:r>
          <w:rPr>
            <w:noProof/>
            <w:webHidden/>
          </w:rPr>
          <w:instrText xml:space="preserve"> PAGEREF _Toc442446144 \h </w:instrText>
        </w:r>
        <w:r>
          <w:rPr>
            <w:noProof/>
            <w:webHidden/>
          </w:rPr>
        </w:r>
      </w:ins>
      <w:r>
        <w:rPr>
          <w:noProof/>
          <w:webHidden/>
        </w:rPr>
        <w:fldChar w:fldCharType="separate"/>
      </w:r>
      <w:ins w:id="81" w:author="Author">
        <w:r>
          <w:rPr>
            <w:noProof/>
            <w:webHidden/>
          </w:rPr>
          <w:t>21</w:t>
        </w:r>
        <w:r>
          <w:rPr>
            <w:noProof/>
            <w:webHidden/>
          </w:rPr>
          <w:fldChar w:fldCharType="end"/>
        </w:r>
        <w:r w:rsidRPr="0029122C">
          <w:rPr>
            <w:rStyle w:val="Hyperlink"/>
            <w:noProof/>
          </w:rPr>
          <w:fldChar w:fldCharType="end"/>
        </w:r>
      </w:ins>
    </w:p>
    <w:p w14:paraId="60BC8B2D" w14:textId="6A9FF1FD" w:rsidR="008D5E7E" w:rsidRDefault="008D5E7E">
      <w:pPr>
        <w:pStyle w:val="TOC5"/>
        <w:tabs>
          <w:tab w:val="left" w:pos="1925"/>
          <w:tab w:val="right" w:leader="dot" w:pos="9350"/>
        </w:tabs>
        <w:rPr>
          <w:ins w:id="82" w:author="Author"/>
          <w:rFonts w:asciiTheme="minorHAnsi" w:eastAsiaTheme="minorEastAsia" w:hAnsiTheme="minorHAnsi" w:cstheme="minorBidi"/>
          <w:noProof/>
          <w:szCs w:val="22"/>
        </w:rPr>
      </w:pPr>
      <w:ins w:id="83" w:author="Author">
        <w:r w:rsidRPr="0029122C">
          <w:rPr>
            <w:rStyle w:val="Hyperlink"/>
            <w:noProof/>
          </w:rPr>
          <w:fldChar w:fldCharType="begin"/>
        </w:r>
        <w:r w:rsidRPr="0029122C">
          <w:rPr>
            <w:rStyle w:val="Hyperlink"/>
            <w:noProof/>
          </w:rPr>
          <w:instrText xml:space="preserve"> </w:instrText>
        </w:r>
        <w:r>
          <w:rPr>
            <w:noProof/>
          </w:rPr>
          <w:instrText>HYPERLINK \l "_Toc442446145"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3.2.3.1.1.</w:t>
        </w:r>
        <w:r>
          <w:rPr>
            <w:rFonts w:asciiTheme="minorHAnsi" w:eastAsiaTheme="minorEastAsia" w:hAnsiTheme="minorHAnsi" w:cstheme="minorBidi"/>
            <w:noProof/>
            <w:szCs w:val="22"/>
          </w:rPr>
          <w:tab/>
        </w:r>
        <w:r w:rsidRPr="0029122C">
          <w:rPr>
            <w:rStyle w:val="Hyperlink"/>
            <w:i/>
            <w:noProof/>
          </w:rPr>
          <w:t>&lt;Insert name of screen&gt;</w:t>
        </w:r>
        <w:r>
          <w:rPr>
            <w:noProof/>
            <w:webHidden/>
          </w:rPr>
          <w:tab/>
        </w:r>
        <w:r>
          <w:rPr>
            <w:noProof/>
            <w:webHidden/>
          </w:rPr>
          <w:fldChar w:fldCharType="begin"/>
        </w:r>
        <w:r>
          <w:rPr>
            <w:noProof/>
            <w:webHidden/>
          </w:rPr>
          <w:instrText xml:space="preserve"> PAGEREF _Toc442446145 \h </w:instrText>
        </w:r>
        <w:r>
          <w:rPr>
            <w:noProof/>
            <w:webHidden/>
          </w:rPr>
        </w:r>
      </w:ins>
      <w:r>
        <w:rPr>
          <w:noProof/>
          <w:webHidden/>
        </w:rPr>
        <w:fldChar w:fldCharType="separate"/>
      </w:r>
      <w:ins w:id="84" w:author="Author">
        <w:r>
          <w:rPr>
            <w:noProof/>
            <w:webHidden/>
          </w:rPr>
          <w:t>21</w:t>
        </w:r>
        <w:r>
          <w:rPr>
            <w:noProof/>
            <w:webHidden/>
          </w:rPr>
          <w:fldChar w:fldCharType="end"/>
        </w:r>
        <w:r w:rsidRPr="0029122C">
          <w:rPr>
            <w:rStyle w:val="Hyperlink"/>
            <w:noProof/>
          </w:rPr>
          <w:fldChar w:fldCharType="end"/>
        </w:r>
      </w:ins>
    </w:p>
    <w:p w14:paraId="3C34177D" w14:textId="0E9A687E" w:rsidR="008D5E7E" w:rsidRDefault="008D5E7E">
      <w:pPr>
        <w:pStyle w:val="TOC4"/>
        <w:tabs>
          <w:tab w:val="left" w:pos="1760"/>
          <w:tab w:val="right" w:leader="dot" w:pos="9350"/>
        </w:tabs>
        <w:rPr>
          <w:ins w:id="85" w:author="Author"/>
          <w:rFonts w:asciiTheme="minorHAnsi" w:eastAsiaTheme="minorEastAsia" w:hAnsiTheme="minorHAnsi" w:cstheme="minorBidi"/>
          <w:noProof/>
          <w:szCs w:val="22"/>
        </w:rPr>
      </w:pPr>
      <w:ins w:id="86" w:author="Author">
        <w:r w:rsidRPr="0029122C">
          <w:rPr>
            <w:rStyle w:val="Hyperlink"/>
            <w:noProof/>
          </w:rPr>
          <w:fldChar w:fldCharType="begin"/>
        </w:r>
        <w:r w:rsidRPr="0029122C">
          <w:rPr>
            <w:rStyle w:val="Hyperlink"/>
            <w:noProof/>
          </w:rPr>
          <w:instrText xml:space="preserve"> </w:instrText>
        </w:r>
        <w:r>
          <w:rPr>
            <w:noProof/>
          </w:rPr>
          <w:instrText>HYPERLINK \l "_Toc442446146"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3.2.3.2.</w:t>
        </w:r>
        <w:r>
          <w:rPr>
            <w:rFonts w:asciiTheme="minorHAnsi" w:eastAsiaTheme="minorEastAsia" w:hAnsiTheme="minorHAnsi" w:cstheme="minorBidi"/>
            <w:noProof/>
            <w:szCs w:val="22"/>
          </w:rPr>
          <w:tab/>
        </w:r>
        <w:r w:rsidRPr="0029122C">
          <w:rPr>
            <w:rStyle w:val="Hyperlink"/>
            <w:noProof/>
          </w:rPr>
          <w:t>Application Report Interface</w:t>
        </w:r>
        <w:r>
          <w:rPr>
            <w:noProof/>
            <w:webHidden/>
          </w:rPr>
          <w:tab/>
        </w:r>
        <w:r>
          <w:rPr>
            <w:noProof/>
            <w:webHidden/>
          </w:rPr>
          <w:fldChar w:fldCharType="begin"/>
        </w:r>
        <w:r>
          <w:rPr>
            <w:noProof/>
            <w:webHidden/>
          </w:rPr>
          <w:instrText xml:space="preserve"> PAGEREF _Toc442446146 \h </w:instrText>
        </w:r>
        <w:r>
          <w:rPr>
            <w:noProof/>
            <w:webHidden/>
          </w:rPr>
        </w:r>
      </w:ins>
      <w:r>
        <w:rPr>
          <w:noProof/>
          <w:webHidden/>
        </w:rPr>
        <w:fldChar w:fldCharType="separate"/>
      </w:r>
      <w:ins w:id="87" w:author="Author">
        <w:r>
          <w:rPr>
            <w:noProof/>
            <w:webHidden/>
          </w:rPr>
          <w:t>21</w:t>
        </w:r>
        <w:r>
          <w:rPr>
            <w:noProof/>
            <w:webHidden/>
          </w:rPr>
          <w:fldChar w:fldCharType="end"/>
        </w:r>
        <w:r w:rsidRPr="0029122C">
          <w:rPr>
            <w:rStyle w:val="Hyperlink"/>
            <w:noProof/>
          </w:rPr>
          <w:fldChar w:fldCharType="end"/>
        </w:r>
      </w:ins>
    </w:p>
    <w:p w14:paraId="3575DD98" w14:textId="53ACEB64" w:rsidR="008D5E7E" w:rsidRDefault="008D5E7E">
      <w:pPr>
        <w:pStyle w:val="TOC5"/>
        <w:tabs>
          <w:tab w:val="left" w:pos="1925"/>
          <w:tab w:val="right" w:leader="dot" w:pos="9350"/>
        </w:tabs>
        <w:rPr>
          <w:ins w:id="88" w:author="Author"/>
          <w:rFonts w:asciiTheme="minorHAnsi" w:eastAsiaTheme="minorEastAsia" w:hAnsiTheme="minorHAnsi" w:cstheme="minorBidi"/>
          <w:noProof/>
          <w:szCs w:val="22"/>
        </w:rPr>
      </w:pPr>
      <w:ins w:id="89" w:author="Author">
        <w:r w:rsidRPr="0029122C">
          <w:rPr>
            <w:rStyle w:val="Hyperlink"/>
            <w:noProof/>
          </w:rPr>
          <w:fldChar w:fldCharType="begin"/>
        </w:r>
        <w:r w:rsidRPr="0029122C">
          <w:rPr>
            <w:rStyle w:val="Hyperlink"/>
            <w:noProof/>
          </w:rPr>
          <w:instrText xml:space="preserve"> </w:instrText>
        </w:r>
        <w:r>
          <w:rPr>
            <w:noProof/>
          </w:rPr>
          <w:instrText>HYPERLINK \l "_Toc442446147"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3.2.3.2.1.</w:t>
        </w:r>
        <w:r>
          <w:rPr>
            <w:rFonts w:asciiTheme="minorHAnsi" w:eastAsiaTheme="minorEastAsia" w:hAnsiTheme="minorHAnsi" w:cstheme="minorBidi"/>
            <w:noProof/>
            <w:szCs w:val="22"/>
          </w:rPr>
          <w:tab/>
        </w:r>
        <w:r w:rsidRPr="0029122C">
          <w:rPr>
            <w:rStyle w:val="Hyperlink"/>
            <w:i/>
            <w:noProof/>
          </w:rPr>
          <w:t>&lt;Insert name of report&gt;</w:t>
        </w:r>
        <w:r>
          <w:rPr>
            <w:noProof/>
            <w:webHidden/>
          </w:rPr>
          <w:tab/>
        </w:r>
        <w:r>
          <w:rPr>
            <w:noProof/>
            <w:webHidden/>
          </w:rPr>
          <w:fldChar w:fldCharType="begin"/>
        </w:r>
        <w:r>
          <w:rPr>
            <w:noProof/>
            <w:webHidden/>
          </w:rPr>
          <w:instrText xml:space="preserve"> PAGEREF _Toc442446147 \h </w:instrText>
        </w:r>
        <w:r>
          <w:rPr>
            <w:noProof/>
            <w:webHidden/>
          </w:rPr>
        </w:r>
      </w:ins>
      <w:r>
        <w:rPr>
          <w:noProof/>
          <w:webHidden/>
        </w:rPr>
        <w:fldChar w:fldCharType="separate"/>
      </w:r>
      <w:ins w:id="90" w:author="Author">
        <w:r>
          <w:rPr>
            <w:noProof/>
            <w:webHidden/>
          </w:rPr>
          <w:t>21</w:t>
        </w:r>
        <w:r>
          <w:rPr>
            <w:noProof/>
            <w:webHidden/>
          </w:rPr>
          <w:fldChar w:fldCharType="end"/>
        </w:r>
        <w:r w:rsidRPr="0029122C">
          <w:rPr>
            <w:rStyle w:val="Hyperlink"/>
            <w:noProof/>
          </w:rPr>
          <w:fldChar w:fldCharType="end"/>
        </w:r>
      </w:ins>
    </w:p>
    <w:p w14:paraId="05C2D921" w14:textId="5A01E4A1" w:rsidR="008D5E7E" w:rsidRDefault="008D5E7E">
      <w:pPr>
        <w:pStyle w:val="TOC4"/>
        <w:tabs>
          <w:tab w:val="left" w:pos="1760"/>
          <w:tab w:val="right" w:leader="dot" w:pos="9350"/>
        </w:tabs>
        <w:rPr>
          <w:ins w:id="91" w:author="Author"/>
          <w:rFonts w:asciiTheme="minorHAnsi" w:eastAsiaTheme="minorEastAsia" w:hAnsiTheme="minorHAnsi" w:cstheme="minorBidi"/>
          <w:noProof/>
          <w:szCs w:val="22"/>
        </w:rPr>
      </w:pPr>
      <w:ins w:id="92" w:author="Author">
        <w:r w:rsidRPr="0029122C">
          <w:rPr>
            <w:rStyle w:val="Hyperlink"/>
            <w:noProof/>
          </w:rPr>
          <w:fldChar w:fldCharType="begin"/>
        </w:r>
        <w:r w:rsidRPr="0029122C">
          <w:rPr>
            <w:rStyle w:val="Hyperlink"/>
            <w:noProof/>
          </w:rPr>
          <w:instrText xml:space="preserve"> </w:instrText>
        </w:r>
        <w:r>
          <w:rPr>
            <w:noProof/>
          </w:rPr>
          <w:instrText>HYPERLINK \l "_Toc442446148"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3.2.3.3.</w:t>
        </w:r>
        <w:r>
          <w:rPr>
            <w:rFonts w:asciiTheme="minorHAnsi" w:eastAsiaTheme="minorEastAsia" w:hAnsiTheme="minorHAnsi" w:cstheme="minorBidi"/>
            <w:noProof/>
            <w:szCs w:val="22"/>
          </w:rPr>
          <w:tab/>
        </w:r>
        <w:r w:rsidRPr="0029122C">
          <w:rPr>
            <w:rStyle w:val="Hyperlink"/>
            <w:noProof/>
          </w:rPr>
          <w:t>Unmapped Data Element</w:t>
        </w:r>
        <w:r>
          <w:rPr>
            <w:noProof/>
            <w:webHidden/>
          </w:rPr>
          <w:tab/>
        </w:r>
        <w:r>
          <w:rPr>
            <w:noProof/>
            <w:webHidden/>
          </w:rPr>
          <w:fldChar w:fldCharType="begin"/>
        </w:r>
        <w:r>
          <w:rPr>
            <w:noProof/>
            <w:webHidden/>
          </w:rPr>
          <w:instrText xml:space="preserve"> PAGEREF _Toc442446148 \h </w:instrText>
        </w:r>
        <w:r>
          <w:rPr>
            <w:noProof/>
            <w:webHidden/>
          </w:rPr>
        </w:r>
      </w:ins>
      <w:r>
        <w:rPr>
          <w:noProof/>
          <w:webHidden/>
        </w:rPr>
        <w:fldChar w:fldCharType="separate"/>
      </w:r>
      <w:ins w:id="93" w:author="Author">
        <w:r>
          <w:rPr>
            <w:noProof/>
            <w:webHidden/>
          </w:rPr>
          <w:t>22</w:t>
        </w:r>
        <w:r>
          <w:rPr>
            <w:noProof/>
            <w:webHidden/>
          </w:rPr>
          <w:fldChar w:fldCharType="end"/>
        </w:r>
        <w:r w:rsidRPr="0029122C">
          <w:rPr>
            <w:rStyle w:val="Hyperlink"/>
            <w:noProof/>
          </w:rPr>
          <w:fldChar w:fldCharType="end"/>
        </w:r>
      </w:ins>
    </w:p>
    <w:p w14:paraId="1F10705A" w14:textId="19BD30CA" w:rsidR="008D5E7E" w:rsidRDefault="008D5E7E">
      <w:pPr>
        <w:pStyle w:val="TOC2"/>
        <w:rPr>
          <w:ins w:id="94" w:author="Author"/>
          <w:rFonts w:asciiTheme="minorHAnsi" w:eastAsiaTheme="minorEastAsia" w:hAnsiTheme="minorHAnsi" w:cstheme="minorBidi"/>
          <w:b w:val="0"/>
          <w:noProof/>
          <w:sz w:val="22"/>
          <w:szCs w:val="22"/>
        </w:rPr>
      </w:pPr>
      <w:ins w:id="95" w:author="Author">
        <w:r w:rsidRPr="0029122C">
          <w:rPr>
            <w:rStyle w:val="Hyperlink"/>
            <w:noProof/>
          </w:rPr>
          <w:fldChar w:fldCharType="begin"/>
        </w:r>
        <w:r w:rsidRPr="0029122C">
          <w:rPr>
            <w:rStyle w:val="Hyperlink"/>
            <w:noProof/>
          </w:rPr>
          <w:instrText xml:space="preserve"> </w:instrText>
        </w:r>
        <w:r>
          <w:rPr>
            <w:noProof/>
          </w:rPr>
          <w:instrText>HYPERLINK \l "_Toc442446149"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w:t>
        </w:r>
        <w:r>
          <w:rPr>
            <w:rFonts w:asciiTheme="minorHAnsi" w:eastAsiaTheme="minorEastAsia" w:hAnsiTheme="minorHAnsi" w:cstheme="minorBidi"/>
            <w:b w:val="0"/>
            <w:noProof/>
            <w:sz w:val="22"/>
            <w:szCs w:val="22"/>
          </w:rPr>
          <w:tab/>
        </w:r>
        <w:r w:rsidRPr="0029122C">
          <w:rPr>
            <w:rStyle w:val="Hyperlink"/>
            <w:noProof/>
          </w:rPr>
          <w:t>Conceptual Infrastructure Design</w:t>
        </w:r>
        <w:r>
          <w:rPr>
            <w:noProof/>
            <w:webHidden/>
          </w:rPr>
          <w:tab/>
        </w:r>
        <w:r>
          <w:rPr>
            <w:noProof/>
            <w:webHidden/>
          </w:rPr>
          <w:fldChar w:fldCharType="begin"/>
        </w:r>
        <w:r>
          <w:rPr>
            <w:noProof/>
            <w:webHidden/>
          </w:rPr>
          <w:instrText xml:space="preserve"> PAGEREF _Toc442446149 \h </w:instrText>
        </w:r>
        <w:r>
          <w:rPr>
            <w:noProof/>
            <w:webHidden/>
          </w:rPr>
        </w:r>
      </w:ins>
      <w:r>
        <w:rPr>
          <w:noProof/>
          <w:webHidden/>
        </w:rPr>
        <w:fldChar w:fldCharType="separate"/>
      </w:r>
      <w:ins w:id="96" w:author="Author">
        <w:r>
          <w:rPr>
            <w:noProof/>
            <w:webHidden/>
          </w:rPr>
          <w:t>22</w:t>
        </w:r>
        <w:r>
          <w:rPr>
            <w:noProof/>
            <w:webHidden/>
          </w:rPr>
          <w:fldChar w:fldCharType="end"/>
        </w:r>
        <w:r w:rsidRPr="0029122C">
          <w:rPr>
            <w:rStyle w:val="Hyperlink"/>
            <w:noProof/>
          </w:rPr>
          <w:fldChar w:fldCharType="end"/>
        </w:r>
      </w:ins>
    </w:p>
    <w:p w14:paraId="54B2EA5C" w14:textId="722BE0F6" w:rsidR="008D5E7E" w:rsidRDefault="008D5E7E">
      <w:pPr>
        <w:pStyle w:val="TOC3"/>
        <w:rPr>
          <w:ins w:id="97" w:author="Author"/>
          <w:rFonts w:asciiTheme="minorHAnsi" w:eastAsiaTheme="minorEastAsia" w:hAnsiTheme="minorHAnsi" w:cstheme="minorBidi"/>
          <w:b w:val="0"/>
          <w:noProof/>
          <w:sz w:val="22"/>
          <w:szCs w:val="22"/>
        </w:rPr>
      </w:pPr>
      <w:ins w:id="98" w:author="Author">
        <w:r w:rsidRPr="0029122C">
          <w:rPr>
            <w:rStyle w:val="Hyperlink"/>
            <w:noProof/>
          </w:rPr>
          <w:fldChar w:fldCharType="begin"/>
        </w:r>
        <w:r w:rsidRPr="0029122C">
          <w:rPr>
            <w:rStyle w:val="Hyperlink"/>
            <w:noProof/>
          </w:rPr>
          <w:instrText xml:space="preserve"> </w:instrText>
        </w:r>
        <w:r>
          <w:rPr>
            <w:noProof/>
          </w:rPr>
          <w:instrText>HYPERLINK \l "_Toc442446151"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3.3.1.</w:t>
        </w:r>
        <w:r>
          <w:rPr>
            <w:rFonts w:asciiTheme="minorHAnsi" w:eastAsiaTheme="minorEastAsia" w:hAnsiTheme="minorHAnsi" w:cstheme="minorBidi"/>
            <w:b w:val="0"/>
            <w:noProof/>
            <w:sz w:val="22"/>
            <w:szCs w:val="22"/>
          </w:rPr>
          <w:tab/>
        </w:r>
        <w:r w:rsidRPr="0029122C">
          <w:rPr>
            <w:rStyle w:val="Hyperlink"/>
            <w:noProof/>
          </w:rPr>
          <w:t>System Criticality and High Availability</w:t>
        </w:r>
        <w:r>
          <w:rPr>
            <w:noProof/>
            <w:webHidden/>
          </w:rPr>
          <w:tab/>
        </w:r>
        <w:r>
          <w:rPr>
            <w:noProof/>
            <w:webHidden/>
          </w:rPr>
          <w:fldChar w:fldCharType="begin"/>
        </w:r>
        <w:r>
          <w:rPr>
            <w:noProof/>
            <w:webHidden/>
          </w:rPr>
          <w:instrText xml:space="preserve"> PAGEREF _Toc442446151 \h </w:instrText>
        </w:r>
        <w:r>
          <w:rPr>
            <w:noProof/>
            <w:webHidden/>
          </w:rPr>
        </w:r>
      </w:ins>
      <w:r>
        <w:rPr>
          <w:noProof/>
          <w:webHidden/>
        </w:rPr>
        <w:fldChar w:fldCharType="separate"/>
      </w:r>
      <w:ins w:id="99" w:author="Author">
        <w:r>
          <w:rPr>
            <w:noProof/>
            <w:webHidden/>
          </w:rPr>
          <w:t>22</w:t>
        </w:r>
        <w:r>
          <w:rPr>
            <w:noProof/>
            <w:webHidden/>
          </w:rPr>
          <w:fldChar w:fldCharType="end"/>
        </w:r>
        <w:r w:rsidRPr="0029122C">
          <w:rPr>
            <w:rStyle w:val="Hyperlink"/>
            <w:noProof/>
          </w:rPr>
          <w:fldChar w:fldCharType="end"/>
        </w:r>
      </w:ins>
    </w:p>
    <w:p w14:paraId="6ED5B811" w14:textId="5264B2FF" w:rsidR="008D5E7E" w:rsidRDefault="008D5E7E">
      <w:pPr>
        <w:pStyle w:val="TOC3"/>
        <w:rPr>
          <w:ins w:id="100" w:author="Author"/>
          <w:rFonts w:asciiTheme="minorHAnsi" w:eastAsiaTheme="minorEastAsia" w:hAnsiTheme="minorHAnsi" w:cstheme="minorBidi"/>
          <w:b w:val="0"/>
          <w:noProof/>
          <w:sz w:val="22"/>
          <w:szCs w:val="22"/>
        </w:rPr>
      </w:pPr>
      <w:ins w:id="101" w:author="Author">
        <w:r w:rsidRPr="0029122C">
          <w:rPr>
            <w:rStyle w:val="Hyperlink"/>
            <w:noProof/>
          </w:rPr>
          <w:fldChar w:fldCharType="begin"/>
        </w:r>
        <w:r w:rsidRPr="0029122C">
          <w:rPr>
            <w:rStyle w:val="Hyperlink"/>
            <w:noProof/>
          </w:rPr>
          <w:instrText xml:space="preserve"> </w:instrText>
        </w:r>
        <w:r>
          <w:rPr>
            <w:noProof/>
          </w:rPr>
          <w:instrText>HYPERLINK \l "_Toc442446152"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3.3.2.</w:t>
        </w:r>
        <w:r>
          <w:rPr>
            <w:rFonts w:asciiTheme="minorHAnsi" w:eastAsiaTheme="minorEastAsia" w:hAnsiTheme="minorHAnsi" w:cstheme="minorBidi"/>
            <w:b w:val="0"/>
            <w:noProof/>
            <w:sz w:val="22"/>
            <w:szCs w:val="22"/>
          </w:rPr>
          <w:tab/>
        </w:r>
        <w:r w:rsidRPr="0029122C">
          <w:rPr>
            <w:rStyle w:val="Hyperlink"/>
            <w:noProof/>
          </w:rPr>
          <w:t>Application servers</w:t>
        </w:r>
        <w:r>
          <w:rPr>
            <w:noProof/>
            <w:webHidden/>
          </w:rPr>
          <w:tab/>
        </w:r>
        <w:r>
          <w:rPr>
            <w:noProof/>
            <w:webHidden/>
          </w:rPr>
          <w:fldChar w:fldCharType="begin"/>
        </w:r>
        <w:r>
          <w:rPr>
            <w:noProof/>
            <w:webHidden/>
          </w:rPr>
          <w:instrText xml:space="preserve"> PAGEREF _Toc442446152 \h </w:instrText>
        </w:r>
        <w:r>
          <w:rPr>
            <w:noProof/>
            <w:webHidden/>
          </w:rPr>
        </w:r>
      </w:ins>
      <w:r>
        <w:rPr>
          <w:noProof/>
          <w:webHidden/>
        </w:rPr>
        <w:fldChar w:fldCharType="separate"/>
      </w:r>
      <w:ins w:id="102" w:author="Author">
        <w:r>
          <w:rPr>
            <w:noProof/>
            <w:webHidden/>
          </w:rPr>
          <w:t>23</w:t>
        </w:r>
        <w:r>
          <w:rPr>
            <w:noProof/>
            <w:webHidden/>
          </w:rPr>
          <w:fldChar w:fldCharType="end"/>
        </w:r>
        <w:r w:rsidRPr="0029122C">
          <w:rPr>
            <w:rStyle w:val="Hyperlink"/>
            <w:noProof/>
          </w:rPr>
          <w:fldChar w:fldCharType="end"/>
        </w:r>
      </w:ins>
    </w:p>
    <w:p w14:paraId="18034C8E" w14:textId="797B2452" w:rsidR="008D5E7E" w:rsidRDefault="008D5E7E">
      <w:pPr>
        <w:pStyle w:val="TOC3"/>
        <w:rPr>
          <w:ins w:id="103" w:author="Author"/>
          <w:rFonts w:asciiTheme="minorHAnsi" w:eastAsiaTheme="minorEastAsia" w:hAnsiTheme="minorHAnsi" w:cstheme="minorBidi"/>
          <w:b w:val="0"/>
          <w:noProof/>
          <w:sz w:val="22"/>
          <w:szCs w:val="22"/>
        </w:rPr>
      </w:pPr>
      <w:ins w:id="104" w:author="Author">
        <w:r w:rsidRPr="0029122C">
          <w:rPr>
            <w:rStyle w:val="Hyperlink"/>
            <w:noProof/>
          </w:rPr>
          <w:fldChar w:fldCharType="begin"/>
        </w:r>
        <w:r w:rsidRPr="0029122C">
          <w:rPr>
            <w:rStyle w:val="Hyperlink"/>
            <w:noProof/>
          </w:rPr>
          <w:instrText xml:space="preserve"> </w:instrText>
        </w:r>
        <w:r>
          <w:rPr>
            <w:noProof/>
          </w:rPr>
          <w:instrText>HYPERLINK \l "_Toc442446153"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3.3.3.</w:t>
        </w:r>
        <w:r>
          <w:rPr>
            <w:rFonts w:asciiTheme="minorHAnsi" w:eastAsiaTheme="minorEastAsia" w:hAnsiTheme="minorHAnsi" w:cstheme="minorBidi"/>
            <w:b w:val="0"/>
            <w:noProof/>
            <w:sz w:val="22"/>
            <w:szCs w:val="22"/>
          </w:rPr>
          <w:tab/>
        </w:r>
        <w:r w:rsidRPr="0029122C">
          <w:rPr>
            <w:rStyle w:val="Hyperlink"/>
            <w:noProof/>
          </w:rPr>
          <w:t>Special Technology</w:t>
        </w:r>
        <w:r>
          <w:rPr>
            <w:noProof/>
            <w:webHidden/>
          </w:rPr>
          <w:tab/>
        </w:r>
        <w:r>
          <w:rPr>
            <w:noProof/>
            <w:webHidden/>
          </w:rPr>
          <w:fldChar w:fldCharType="begin"/>
        </w:r>
        <w:r>
          <w:rPr>
            <w:noProof/>
            <w:webHidden/>
          </w:rPr>
          <w:instrText xml:space="preserve"> PAGEREF _Toc442446153 \h </w:instrText>
        </w:r>
        <w:r>
          <w:rPr>
            <w:noProof/>
            <w:webHidden/>
          </w:rPr>
        </w:r>
      </w:ins>
      <w:r>
        <w:rPr>
          <w:noProof/>
          <w:webHidden/>
        </w:rPr>
        <w:fldChar w:fldCharType="separate"/>
      </w:r>
      <w:ins w:id="105" w:author="Author">
        <w:r>
          <w:rPr>
            <w:noProof/>
            <w:webHidden/>
          </w:rPr>
          <w:t>24</w:t>
        </w:r>
        <w:r>
          <w:rPr>
            <w:noProof/>
            <w:webHidden/>
          </w:rPr>
          <w:fldChar w:fldCharType="end"/>
        </w:r>
        <w:r w:rsidRPr="0029122C">
          <w:rPr>
            <w:rStyle w:val="Hyperlink"/>
            <w:noProof/>
          </w:rPr>
          <w:fldChar w:fldCharType="end"/>
        </w:r>
      </w:ins>
    </w:p>
    <w:p w14:paraId="519C981C" w14:textId="546C48CA" w:rsidR="008D5E7E" w:rsidRDefault="008D5E7E">
      <w:pPr>
        <w:pStyle w:val="TOC3"/>
        <w:rPr>
          <w:ins w:id="106" w:author="Author"/>
          <w:rFonts w:asciiTheme="minorHAnsi" w:eastAsiaTheme="minorEastAsia" w:hAnsiTheme="minorHAnsi" w:cstheme="minorBidi"/>
          <w:b w:val="0"/>
          <w:noProof/>
          <w:sz w:val="22"/>
          <w:szCs w:val="22"/>
        </w:rPr>
      </w:pPr>
      <w:ins w:id="107" w:author="Author">
        <w:r w:rsidRPr="0029122C">
          <w:rPr>
            <w:rStyle w:val="Hyperlink"/>
            <w:noProof/>
          </w:rPr>
          <w:fldChar w:fldCharType="begin"/>
        </w:r>
        <w:r w:rsidRPr="0029122C">
          <w:rPr>
            <w:rStyle w:val="Hyperlink"/>
            <w:noProof/>
          </w:rPr>
          <w:instrText xml:space="preserve"> </w:instrText>
        </w:r>
        <w:r>
          <w:rPr>
            <w:noProof/>
          </w:rPr>
          <w:instrText>HYPERLINK \l "_Toc442446154"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3.3.4.</w:t>
        </w:r>
        <w:r>
          <w:rPr>
            <w:rFonts w:asciiTheme="minorHAnsi" w:eastAsiaTheme="minorEastAsia" w:hAnsiTheme="minorHAnsi" w:cstheme="minorBidi"/>
            <w:b w:val="0"/>
            <w:noProof/>
            <w:sz w:val="22"/>
            <w:szCs w:val="22"/>
          </w:rPr>
          <w:tab/>
        </w:r>
        <w:r w:rsidRPr="0029122C">
          <w:rPr>
            <w:rStyle w:val="Hyperlink"/>
            <w:noProof/>
          </w:rPr>
          <w:t>Technology Locations</w:t>
        </w:r>
        <w:r>
          <w:rPr>
            <w:noProof/>
            <w:webHidden/>
          </w:rPr>
          <w:tab/>
        </w:r>
        <w:r>
          <w:rPr>
            <w:noProof/>
            <w:webHidden/>
          </w:rPr>
          <w:fldChar w:fldCharType="begin"/>
        </w:r>
        <w:r>
          <w:rPr>
            <w:noProof/>
            <w:webHidden/>
          </w:rPr>
          <w:instrText xml:space="preserve"> PAGEREF _Toc442446154 \h </w:instrText>
        </w:r>
        <w:r>
          <w:rPr>
            <w:noProof/>
            <w:webHidden/>
          </w:rPr>
        </w:r>
      </w:ins>
      <w:r>
        <w:rPr>
          <w:noProof/>
          <w:webHidden/>
        </w:rPr>
        <w:fldChar w:fldCharType="separate"/>
      </w:r>
      <w:ins w:id="108" w:author="Author">
        <w:r>
          <w:rPr>
            <w:noProof/>
            <w:webHidden/>
          </w:rPr>
          <w:t>24</w:t>
        </w:r>
        <w:r>
          <w:rPr>
            <w:noProof/>
            <w:webHidden/>
          </w:rPr>
          <w:fldChar w:fldCharType="end"/>
        </w:r>
        <w:r w:rsidRPr="0029122C">
          <w:rPr>
            <w:rStyle w:val="Hyperlink"/>
            <w:noProof/>
          </w:rPr>
          <w:fldChar w:fldCharType="end"/>
        </w:r>
      </w:ins>
    </w:p>
    <w:p w14:paraId="7F8450AC" w14:textId="644E3A1B" w:rsidR="008D5E7E" w:rsidRDefault="008D5E7E">
      <w:pPr>
        <w:pStyle w:val="TOC3"/>
        <w:rPr>
          <w:ins w:id="109" w:author="Author"/>
          <w:rFonts w:asciiTheme="minorHAnsi" w:eastAsiaTheme="minorEastAsia" w:hAnsiTheme="minorHAnsi" w:cstheme="minorBidi"/>
          <w:b w:val="0"/>
          <w:noProof/>
          <w:sz w:val="22"/>
          <w:szCs w:val="22"/>
        </w:rPr>
      </w:pPr>
      <w:ins w:id="110" w:author="Author">
        <w:r w:rsidRPr="0029122C">
          <w:rPr>
            <w:rStyle w:val="Hyperlink"/>
            <w:noProof/>
          </w:rPr>
          <w:fldChar w:fldCharType="begin"/>
        </w:r>
        <w:r w:rsidRPr="0029122C">
          <w:rPr>
            <w:rStyle w:val="Hyperlink"/>
            <w:noProof/>
          </w:rPr>
          <w:instrText xml:space="preserve"> </w:instrText>
        </w:r>
        <w:r>
          <w:rPr>
            <w:noProof/>
          </w:rPr>
          <w:instrText>HYPERLINK \l "_Toc442446155"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3.3.5.</w:t>
        </w:r>
        <w:r>
          <w:rPr>
            <w:rFonts w:asciiTheme="minorHAnsi" w:eastAsiaTheme="minorEastAsia" w:hAnsiTheme="minorHAnsi" w:cstheme="minorBidi"/>
            <w:b w:val="0"/>
            <w:noProof/>
            <w:sz w:val="22"/>
            <w:szCs w:val="22"/>
          </w:rPr>
          <w:tab/>
        </w:r>
        <w:r w:rsidRPr="0029122C">
          <w:rPr>
            <w:rStyle w:val="Hyperlink"/>
            <w:noProof/>
          </w:rPr>
          <w:t>Conceptual Infrastructure Diagram</w:t>
        </w:r>
        <w:r>
          <w:rPr>
            <w:noProof/>
            <w:webHidden/>
          </w:rPr>
          <w:tab/>
        </w:r>
        <w:r>
          <w:rPr>
            <w:noProof/>
            <w:webHidden/>
          </w:rPr>
          <w:fldChar w:fldCharType="begin"/>
        </w:r>
        <w:r>
          <w:rPr>
            <w:noProof/>
            <w:webHidden/>
          </w:rPr>
          <w:instrText xml:space="preserve"> PAGEREF _Toc442446155 \h </w:instrText>
        </w:r>
        <w:r>
          <w:rPr>
            <w:noProof/>
            <w:webHidden/>
          </w:rPr>
        </w:r>
      </w:ins>
      <w:r>
        <w:rPr>
          <w:noProof/>
          <w:webHidden/>
        </w:rPr>
        <w:fldChar w:fldCharType="separate"/>
      </w:r>
      <w:ins w:id="111" w:author="Author">
        <w:r>
          <w:rPr>
            <w:noProof/>
            <w:webHidden/>
          </w:rPr>
          <w:t>25</w:t>
        </w:r>
        <w:r>
          <w:rPr>
            <w:noProof/>
            <w:webHidden/>
          </w:rPr>
          <w:fldChar w:fldCharType="end"/>
        </w:r>
        <w:r w:rsidRPr="0029122C">
          <w:rPr>
            <w:rStyle w:val="Hyperlink"/>
            <w:noProof/>
          </w:rPr>
          <w:fldChar w:fldCharType="end"/>
        </w:r>
      </w:ins>
    </w:p>
    <w:p w14:paraId="1217C2E9" w14:textId="26581C3C" w:rsidR="008D5E7E" w:rsidRDefault="008D5E7E">
      <w:pPr>
        <w:pStyle w:val="TOC4"/>
        <w:tabs>
          <w:tab w:val="left" w:pos="1760"/>
          <w:tab w:val="right" w:leader="dot" w:pos="9350"/>
        </w:tabs>
        <w:rPr>
          <w:ins w:id="112" w:author="Author"/>
          <w:rFonts w:asciiTheme="minorHAnsi" w:eastAsiaTheme="minorEastAsia" w:hAnsiTheme="minorHAnsi" w:cstheme="minorBidi"/>
          <w:noProof/>
          <w:szCs w:val="22"/>
        </w:rPr>
      </w:pPr>
      <w:ins w:id="113" w:author="Author">
        <w:r w:rsidRPr="0029122C">
          <w:rPr>
            <w:rStyle w:val="Hyperlink"/>
            <w:noProof/>
          </w:rPr>
          <w:fldChar w:fldCharType="begin"/>
        </w:r>
        <w:r w:rsidRPr="0029122C">
          <w:rPr>
            <w:rStyle w:val="Hyperlink"/>
            <w:noProof/>
          </w:rPr>
          <w:instrText xml:space="preserve"> </w:instrText>
        </w:r>
        <w:r>
          <w:rPr>
            <w:noProof/>
          </w:rPr>
          <w:instrText>HYPERLINK \l "_Toc442446156"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3.3.5.1.</w:t>
        </w:r>
        <w:r>
          <w:rPr>
            <w:rFonts w:asciiTheme="minorHAnsi" w:eastAsiaTheme="minorEastAsia" w:hAnsiTheme="minorHAnsi" w:cstheme="minorBidi"/>
            <w:noProof/>
            <w:szCs w:val="22"/>
          </w:rPr>
          <w:tab/>
        </w:r>
        <w:r w:rsidRPr="0029122C">
          <w:rPr>
            <w:rStyle w:val="Hyperlink"/>
            <w:noProof/>
          </w:rPr>
          <w:t>Conceptual Production String Diagram</w:t>
        </w:r>
        <w:r>
          <w:rPr>
            <w:noProof/>
            <w:webHidden/>
          </w:rPr>
          <w:tab/>
        </w:r>
        <w:r>
          <w:rPr>
            <w:noProof/>
            <w:webHidden/>
          </w:rPr>
          <w:fldChar w:fldCharType="begin"/>
        </w:r>
        <w:r>
          <w:rPr>
            <w:noProof/>
            <w:webHidden/>
          </w:rPr>
          <w:instrText xml:space="preserve"> PAGEREF _Toc442446156 \h </w:instrText>
        </w:r>
        <w:r>
          <w:rPr>
            <w:noProof/>
            <w:webHidden/>
          </w:rPr>
        </w:r>
      </w:ins>
      <w:r>
        <w:rPr>
          <w:noProof/>
          <w:webHidden/>
        </w:rPr>
        <w:fldChar w:fldCharType="separate"/>
      </w:r>
      <w:ins w:id="114" w:author="Author">
        <w:r>
          <w:rPr>
            <w:noProof/>
            <w:webHidden/>
          </w:rPr>
          <w:t>25</w:t>
        </w:r>
        <w:r>
          <w:rPr>
            <w:noProof/>
            <w:webHidden/>
          </w:rPr>
          <w:fldChar w:fldCharType="end"/>
        </w:r>
        <w:r w:rsidRPr="0029122C">
          <w:rPr>
            <w:rStyle w:val="Hyperlink"/>
            <w:noProof/>
          </w:rPr>
          <w:fldChar w:fldCharType="end"/>
        </w:r>
      </w:ins>
    </w:p>
    <w:p w14:paraId="349D11D4" w14:textId="24033BC2" w:rsidR="008D5E7E" w:rsidRDefault="008D5E7E">
      <w:pPr>
        <w:pStyle w:val="TOC1"/>
        <w:rPr>
          <w:ins w:id="115" w:author="Author"/>
          <w:rFonts w:asciiTheme="minorHAnsi" w:eastAsiaTheme="minorEastAsia" w:hAnsiTheme="minorHAnsi" w:cstheme="minorBidi"/>
          <w:b w:val="0"/>
          <w:noProof/>
          <w:sz w:val="22"/>
          <w:szCs w:val="22"/>
        </w:rPr>
      </w:pPr>
      <w:ins w:id="116" w:author="Author">
        <w:r w:rsidRPr="0029122C">
          <w:rPr>
            <w:rStyle w:val="Hyperlink"/>
            <w:noProof/>
          </w:rPr>
          <w:fldChar w:fldCharType="begin"/>
        </w:r>
        <w:r w:rsidRPr="0029122C">
          <w:rPr>
            <w:rStyle w:val="Hyperlink"/>
            <w:noProof/>
          </w:rPr>
          <w:instrText xml:space="preserve"> </w:instrText>
        </w:r>
        <w:r>
          <w:rPr>
            <w:noProof/>
          </w:rPr>
          <w:instrText>HYPERLINK \l "_Toc442446157"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4.</w:t>
        </w:r>
        <w:r>
          <w:rPr>
            <w:rFonts w:asciiTheme="minorHAnsi" w:eastAsiaTheme="minorEastAsia" w:hAnsiTheme="minorHAnsi" w:cstheme="minorBidi"/>
            <w:b w:val="0"/>
            <w:noProof/>
            <w:sz w:val="22"/>
            <w:szCs w:val="22"/>
          </w:rPr>
          <w:tab/>
        </w:r>
        <w:r w:rsidRPr="0029122C">
          <w:rPr>
            <w:rStyle w:val="Hyperlink"/>
            <w:noProof/>
          </w:rPr>
          <w:t>Data Phase</w:t>
        </w:r>
        <w:r>
          <w:rPr>
            <w:noProof/>
            <w:webHidden/>
          </w:rPr>
          <w:tab/>
        </w:r>
        <w:r>
          <w:rPr>
            <w:noProof/>
            <w:webHidden/>
          </w:rPr>
          <w:fldChar w:fldCharType="begin"/>
        </w:r>
        <w:r>
          <w:rPr>
            <w:noProof/>
            <w:webHidden/>
          </w:rPr>
          <w:instrText xml:space="preserve"> PAGEREF _Toc442446157 \h </w:instrText>
        </w:r>
        <w:r>
          <w:rPr>
            <w:noProof/>
            <w:webHidden/>
          </w:rPr>
        </w:r>
      </w:ins>
      <w:r>
        <w:rPr>
          <w:noProof/>
          <w:webHidden/>
        </w:rPr>
        <w:fldChar w:fldCharType="separate"/>
      </w:r>
      <w:ins w:id="117" w:author="Author">
        <w:r>
          <w:rPr>
            <w:noProof/>
            <w:webHidden/>
          </w:rPr>
          <w:t>26</w:t>
        </w:r>
        <w:r>
          <w:rPr>
            <w:noProof/>
            <w:webHidden/>
          </w:rPr>
          <w:fldChar w:fldCharType="end"/>
        </w:r>
        <w:r w:rsidRPr="0029122C">
          <w:rPr>
            <w:rStyle w:val="Hyperlink"/>
            <w:noProof/>
          </w:rPr>
          <w:fldChar w:fldCharType="end"/>
        </w:r>
      </w:ins>
    </w:p>
    <w:p w14:paraId="08C1B9CD" w14:textId="269EAB2B" w:rsidR="008D5E7E" w:rsidRDefault="008D5E7E">
      <w:pPr>
        <w:pStyle w:val="TOC2"/>
        <w:rPr>
          <w:ins w:id="118" w:author="Author"/>
          <w:rFonts w:asciiTheme="minorHAnsi" w:eastAsiaTheme="minorEastAsia" w:hAnsiTheme="minorHAnsi" w:cstheme="minorBidi"/>
          <w:b w:val="0"/>
          <w:noProof/>
          <w:sz w:val="22"/>
          <w:szCs w:val="22"/>
        </w:rPr>
      </w:pPr>
      <w:ins w:id="119" w:author="Author">
        <w:r w:rsidRPr="0029122C">
          <w:rPr>
            <w:rStyle w:val="Hyperlink"/>
            <w:noProof/>
          </w:rPr>
          <w:fldChar w:fldCharType="begin"/>
        </w:r>
        <w:r w:rsidRPr="0029122C">
          <w:rPr>
            <w:rStyle w:val="Hyperlink"/>
            <w:noProof/>
          </w:rPr>
          <w:instrText xml:space="preserve"> </w:instrText>
        </w:r>
        <w:r>
          <w:rPr>
            <w:noProof/>
          </w:rPr>
          <w:instrText>HYPERLINK \l "_Toc442446158"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4.1.</w:t>
        </w:r>
        <w:r>
          <w:rPr>
            <w:rFonts w:asciiTheme="minorHAnsi" w:eastAsiaTheme="minorEastAsia" w:hAnsiTheme="minorHAnsi" w:cstheme="minorBidi"/>
            <w:b w:val="0"/>
            <w:noProof/>
            <w:sz w:val="22"/>
            <w:szCs w:val="22"/>
          </w:rPr>
          <w:tab/>
        </w:r>
        <w:r w:rsidRPr="0029122C">
          <w:rPr>
            <w:rStyle w:val="Hyperlink"/>
            <w:noProof/>
          </w:rPr>
          <w:t>Data View</w:t>
        </w:r>
        <w:r>
          <w:rPr>
            <w:noProof/>
            <w:webHidden/>
          </w:rPr>
          <w:tab/>
        </w:r>
        <w:r>
          <w:rPr>
            <w:noProof/>
            <w:webHidden/>
          </w:rPr>
          <w:fldChar w:fldCharType="begin"/>
        </w:r>
        <w:r>
          <w:rPr>
            <w:noProof/>
            <w:webHidden/>
          </w:rPr>
          <w:instrText xml:space="preserve"> PAGEREF _Toc442446158 \h </w:instrText>
        </w:r>
        <w:r>
          <w:rPr>
            <w:noProof/>
            <w:webHidden/>
          </w:rPr>
        </w:r>
      </w:ins>
      <w:r>
        <w:rPr>
          <w:noProof/>
          <w:webHidden/>
        </w:rPr>
        <w:fldChar w:fldCharType="separate"/>
      </w:r>
      <w:ins w:id="120" w:author="Author">
        <w:r>
          <w:rPr>
            <w:noProof/>
            <w:webHidden/>
          </w:rPr>
          <w:t>26</w:t>
        </w:r>
        <w:r>
          <w:rPr>
            <w:noProof/>
            <w:webHidden/>
          </w:rPr>
          <w:fldChar w:fldCharType="end"/>
        </w:r>
        <w:r w:rsidRPr="0029122C">
          <w:rPr>
            <w:rStyle w:val="Hyperlink"/>
            <w:noProof/>
          </w:rPr>
          <w:fldChar w:fldCharType="end"/>
        </w:r>
      </w:ins>
    </w:p>
    <w:p w14:paraId="0B01A167" w14:textId="0BE3080B" w:rsidR="008D5E7E" w:rsidRDefault="008D5E7E">
      <w:pPr>
        <w:pStyle w:val="TOC2"/>
        <w:rPr>
          <w:ins w:id="121" w:author="Author"/>
          <w:rFonts w:asciiTheme="minorHAnsi" w:eastAsiaTheme="minorEastAsia" w:hAnsiTheme="minorHAnsi" w:cstheme="minorBidi"/>
          <w:b w:val="0"/>
          <w:noProof/>
          <w:sz w:val="22"/>
          <w:szCs w:val="22"/>
        </w:rPr>
      </w:pPr>
      <w:ins w:id="122" w:author="Author">
        <w:r w:rsidRPr="0029122C">
          <w:rPr>
            <w:rStyle w:val="Hyperlink"/>
            <w:noProof/>
          </w:rPr>
          <w:fldChar w:fldCharType="begin"/>
        </w:r>
        <w:r w:rsidRPr="0029122C">
          <w:rPr>
            <w:rStyle w:val="Hyperlink"/>
            <w:noProof/>
          </w:rPr>
          <w:instrText xml:space="preserve"> </w:instrText>
        </w:r>
        <w:r>
          <w:rPr>
            <w:noProof/>
          </w:rPr>
          <w:instrText>HYPERLINK \l "_Toc442446159"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4.2.</w:t>
        </w:r>
        <w:r>
          <w:rPr>
            <w:rFonts w:asciiTheme="minorHAnsi" w:eastAsiaTheme="minorEastAsia" w:hAnsiTheme="minorHAnsi" w:cstheme="minorBidi"/>
            <w:b w:val="0"/>
            <w:noProof/>
            <w:sz w:val="22"/>
            <w:szCs w:val="22"/>
          </w:rPr>
          <w:tab/>
        </w:r>
        <w:r w:rsidRPr="0029122C">
          <w:rPr>
            <w:rStyle w:val="Hyperlink"/>
            <w:noProof/>
          </w:rPr>
          <w:t>Data Dictionary</w:t>
        </w:r>
        <w:r>
          <w:rPr>
            <w:noProof/>
            <w:webHidden/>
          </w:rPr>
          <w:tab/>
        </w:r>
        <w:r>
          <w:rPr>
            <w:noProof/>
            <w:webHidden/>
          </w:rPr>
          <w:fldChar w:fldCharType="begin"/>
        </w:r>
        <w:r>
          <w:rPr>
            <w:noProof/>
            <w:webHidden/>
          </w:rPr>
          <w:instrText xml:space="preserve"> PAGEREF _Toc442446159 \h </w:instrText>
        </w:r>
        <w:r>
          <w:rPr>
            <w:noProof/>
            <w:webHidden/>
          </w:rPr>
        </w:r>
      </w:ins>
      <w:r>
        <w:rPr>
          <w:noProof/>
          <w:webHidden/>
        </w:rPr>
        <w:fldChar w:fldCharType="separate"/>
      </w:r>
      <w:ins w:id="123" w:author="Author">
        <w:r>
          <w:rPr>
            <w:noProof/>
            <w:webHidden/>
          </w:rPr>
          <w:t>26</w:t>
        </w:r>
        <w:r>
          <w:rPr>
            <w:noProof/>
            <w:webHidden/>
          </w:rPr>
          <w:fldChar w:fldCharType="end"/>
        </w:r>
        <w:r w:rsidRPr="0029122C">
          <w:rPr>
            <w:rStyle w:val="Hyperlink"/>
            <w:noProof/>
          </w:rPr>
          <w:fldChar w:fldCharType="end"/>
        </w:r>
      </w:ins>
    </w:p>
    <w:p w14:paraId="58999B2C" w14:textId="2F30485C" w:rsidR="008D5E7E" w:rsidRDefault="008D5E7E">
      <w:pPr>
        <w:pStyle w:val="TOC1"/>
        <w:rPr>
          <w:ins w:id="124" w:author="Author"/>
          <w:rFonts w:asciiTheme="minorHAnsi" w:eastAsiaTheme="minorEastAsia" w:hAnsiTheme="minorHAnsi" w:cstheme="minorBidi"/>
          <w:b w:val="0"/>
          <w:noProof/>
          <w:sz w:val="22"/>
          <w:szCs w:val="22"/>
        </w:rPr>
      </w:pPr>
      <w:ins w:id="125" w:author="Author">
        <w:r w:rsidRPr="0029122C">
          <w:rPr>
            <w:rStyle w:val="Hyperlink"/>
            <w:noProof/>
          </w:rPr>
          <w:fldChar w:fldCharType="begin"/>
        </w:r>
        <w:r w:rsidRPr="0029122C">
          <w:rPr>
            <w:rStyle w:val="Hyperlink"/>
            <w:noProof/>
          </w:rPr>
          <w:instrText xml:space="preserve"> </w:instrText>
        </w:r>
        <w:r>
          <w:rPr>
            <w:noProof/>
          </w:rPr>
          <w:instrText>HYPERLINK \l "_Toc442446160"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w:t>
        </w:r>
        <w:r>
          <w:rPr>
            <w:rFonts w:asciiTheme="minorHAnsi" w:eastAsiaTheme="minorEastAsia" w:hAnsiTheme="minorHAnsi" w:cstheme="minorBidi"/>
            <w:b w:val="0"/>
            <w:noProof/>
            <w:sz w:val="22"/>
            <w:szCs w:val="22"/>
          </w:rPr>
          <w:tab/>
        </w:r>
        <w:r w:rsidRPr="0029122C">
          <w:rPr>
            <w:rStyle w:val="Hyperlink"/>
            <w:noProof/>
          </w:rPr>
          <w:t>Logical Phase</w:t>
        </w:r>
        <w:r>
          <w:rPr>
            <w:noProof/>
            <w:webHidden/>
          </w:rPr>
          <w:tab/>
        </w:r>
        <w:r>
          <w:rPr>
            <w:noProof/>
            <w:webHidden/>
          </w:rPr>
          <w:fldChar w:fldCharType="begin"/>
        </w:r>
        <w:r>
          <w:rPr>
            <w:noProof/>
            <w:webHidden/>
          </w:rPr>
          <w:instrText xml:space="preserve"> PAGEREF _Toc442446160 \h </w:instrText>
        </w:r>
        <w:r>
          <w:rPr>
            <w:noProof/>
            <w:webHidden/>
          </w:rPr>
        </w:r>
      </w:ins>
      <w:r>
        <w:rPr>
          <w:noProof/>
          <w:webHidden/>
        </w:rPr>
        <w:fldChar w:fldCharType="separate"/>
      </w:r>
      <w:ins w:id="126" w:author="Author">
        <w:r>
          <w:rPr>
            <w:noProof/>
            <w:webHidden/>
          </w:rPr>
          <w:t>27</w:t>
        </w:r>
        <w:r>
          <w:rPr>
            <w:noProof/>
            <w:webHidden/>
          </w:rPr>
          <w:fldChar w:fldCharType="end"/>
        </w:r>
        <w:r w:rsidRPr="0029122C">
          <w:rPr>
            <w:rStyle w:val="Hyperlink"/>
            <w:noProof/>
          </w:rPr>
          <w:fldChar w:fldCharType="end"/>
        </w:r>
      </w:ins>
    </w:p>
    <w:p w14:paraId="17E2CE03" w14:textId="78D7FC11" w:rsidR="008D5E7E" w:rsidRDefault="008D5E7E">
      <w:pPr>
        <w:pStyle w:val="TOC2"/>
        <w:rPr>
          <w:ins w:id="127" w:author="Author"/>
          <w:rFonts w:asciiTheme="minorHAnsi" w:eastAsiaTheme="minorEastAsia" w:hAnsiTheme="minorHAnsi" w:cstheme="minorBidi"/>
          <w:b w:val="0"/>
          <w:noProof/>
          <w:sz w:val="22"/>
          <w:szCs w:val="22"/>
        </w:rPr>
      </w:pPr>
      <w:ins w:id="128" w:author="Author">
        <w:r w:rsidRPr="0029122C">
          <w:rPr>
            <w:rStyle w:val="Hyperlink"/>
            <w:noProof/>
          </w:rPr>
          <w:fldChar w:fldCharType="begin"/>
        </w:r>
        <w:r w:rsidRPr="0029122C">
          <w:rPr>
            <w:rStyle w:val="Hyperlink"/>
            <w:noProof/>
          </w:rPr>
          <w:instrText xml:space="preserve"> </w:instrText>
        </w:r>
        <w:r>
          <w:rPr>
            <w:noProof/>
          </w:rPr>
          <w:instrText>HYPERLINK \l "_Toc442446161"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5.1.</w:t>
        </w:r>
        <w:r>
          <w:rPr>
            <w:rFonts w:asciiTheme="minorHAnsi" w:eastAsiaTheme="minorEastAsia" w:hAnsiTheme="minorHAnsi" w:cstheme="minorBidi"/>
            <w:b w:val="0"/>
            <w:noProof/>
            <w:sz w:val="22"/>
            <w:szCs w:val="22"/>
          </w:rPr>
          <w:tab/>
        </w:r>
        <w:r w:rsidRPr="0029122C">
          <w:rPr>
            <w:rStyle w:val="Hyperlink"/>
            <w:noProof/>
          </w:rPr>
          <w:t>Interface Architecture</w:t>
        </w:r>
        <w:r>
          <w:rPr>
            <w:noProof/>
            <w:webHidden/>
          </w:rPr>
          <w:tab/>
        </w:r>
        <w:r>
          <w:rPr>
            <w:noProof/>
            <w:webHidden/>
          </w:rPr>
          <w:fldChar w:fldCharType="begin"/>
        </w:r>
        <w:r>
          <w:rPr>
            <w:noProof/>
            <w:webHidden/>
          </w:rPr>
          <w:instrText xml:space="preserve"> PAGEREF _Toc442446161 \h </w:instrText>
        </w:r>
        <w:r>
          <w:rPr>
            <w:noProof/>
            <w:webHidden/>
          </w:rPr>
        </w:r>
      </w:ins>
      <w:r>
        <w:rPr>
          <w:noProof/>
          <w:webHidden/>
        </w:rPr>
        <w:fldChar w:fldCharType="separate"/>
      </w:r>
      <w:ins w:id="129" w:author="Author">
        <w:r>
          <w:rPr>
            <w:noProof/>
            <w:webHidden/>
          </w:rPr>
          <w:t>28</w:t>
        </w:r>
        <w:r>
          <w:rPr>
            <w:noProof/>
            <w:webHidden/>
          </w:rPr>
          <w:fldChar w:fldCharType="end"/>
        </w:r>
        <w:r w:rsidRPr="0029122C">
          <w:rPr>
            <w:rStyle w:val="Hyperlink"/>
            <w:noProof/>
          </w:rPr>
          <w:fldChar w:fldCharType="end"/>
        </w:r>
      </w:ins>
    </w:p>
    <w:p w14:paraId="7306198F" w14:textId="61C5878C" w:rsidR="008D5E7E" w:rsidRDefault="008D5E7E">
      <w:pPr>
        <w:pStyle w:val="TOC2"/>
        <w:rPr>
          <w:ins w:id="130" w:author="Author"/>
          <w:rFonts w:asciiTheme="minorHAnsi" w:eastAsiaTheme="minorEastAsia" w:hAnsiTheme="minorHAnsi" w:cstheme="minorBidi"/>
          <w:b w:val="0"/>
          <w:noProof/>
          <w:sz w:val="22"/>
          <w:szCs w:val="22"/>
        </w:rPr>
      </w:pPr>
      <w:ins w:id="131" w:author="Author">
        <w:r w:rsidRPr="0029122C">
          <w:rPr>
            <w:rStyle w:val="Hyperlink"/>
            <w:noProof/>
          </w:rPr>
          <w:fldChar w:fldCharType="begin"/>
        </w:r>
        <w:r w:rsidRPr="0029122C">
          <w:rPr>
            <w:rStyle w:val="Hyperlink"/>
            <w:noProof/>
          </w:rPr>
          <w:instrText xml:space="preserve"> </w:instrText>
        </w:r>
        <w:r>
          <w:rPr>
            <w:noProof/>
          </w:rPr>
          <w:instrText>HYPERLINK \l "_Toc442446162"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5.2.</w:t>
        </w:r>
        <w:r>
          <w:rPr>
            <w:rFonts w:asciiTheme="minorHAnsi" w:eastAsiaTheme="minorEastAsia" w:hAnsiTheme="minorHAnsi" w:cstheme="minorBidi"/>
            <w:b w:val="0"/>
            <w:noProof/>
            <w:sz w:val="22"/>
            <w:szCs w:val="22"/>
          </w:rPr>
          <w:tab/>
        </w:r>
        <w:r w:rsidRPr="0029122C">
          <w:rPr>
            <w:rStyle w:val="Hyperlink"/>
            <w:noProof/>
          </w:rPr>
          <w:t>Human-Machine Interface</w:t>
        </w:r>
        <w:r>
          <w:rPr>
            <w:noProof/>
            <w:webHidden/>
          </w:rPr>
          <w:tab/>
        </w:r>
        <w:r>
          <w:rPr>
            <w:noProof/>
            <w:webHidden/>
          </w:rPr>
          <w:fldChar w:fldCharType="begin"/>
        </w:r>
        <w:r>
          <w:rPr>
            <w:noProof/>
            <w:webHidden/>
          </w:rPr>
          <w:instrText xml:space="preserve"> PAGEREF _Toc442446162 \h </w:instrText>
        </w:r>
        <w:r>
          <w:rPr>
            <w:noProof/>
            <w:webHidden/>
          </w:rPr>
        </w:r>
      </w:ins>
      <w:r>
        <w:rPr>
          <w:noProof/>
          <w:webHidden/>
        </w:rPr>
        <w:fldChar w:fldCharType="separate"/>
      </w:r>
      <w:ins w:id="132" w:author="Author">
        <w:r>
          <w:rPr>
            <w:noProof/>
            <w:webHidden/>
          </w:rPr>
          <w:t>28</w:t>
        </w:r>
        <w:r>
          <w:rPr>
            <w:noProof/>
            <w:webHidden/>
          </w:rPr>
          <w:fldChar w:fldCharType="end"/>
        </w:r>
        <w:r w:rsidRPr="0029122C">
          <w:rPr>
            <w:rStyle w:val="Hyperlink"/>
            <w:noProof/>
          </w:rPr>
          <w:fldChar w:fldCharType="end"/>
        </w:r>
      </w:ins>
    </w:p>
    <w:p w14:paraId="4C0F864C" w14:textId="16E49580" w:rsidR="008D5E7E" w:rsidRDefault="008D5E7E">
      <w:pPr>
        <w:pStyle w:val="TOC2"/>
        <w:rPr>
          <w:ins w:id="133" w:author="Author"/>
          <w:rFonts w:asciiTheme="minorHAnsi" w:eastAsiaTheme="minorEastAsia" w:hAnsiTheme="minorHAnsi" w:cstheme="minorBidi"/>
          <w:b w:val="0"/>
          <w:noProof/>
          <w:sz w:val="22"/>
          <w:szCs w:val="22"/>
        </w:rPr>
      </w:pPr>
      <w:ins w:id="134" w:author="Author">
        <w:r w:rsidRPr="0029122C">
          <w:rPr>
            <w:rStyle w:val="Hyperlink"/>
            <w:noProof/>
          </w:rPr>
          <w:fldChar w:fldCharType="begin"/>
        </w:r>
        <w:r w:rsidRPr="0029122C">
          <w:rPr>
            <w:rStyle w:val="Hyperlink"/>
            <w:noProof/>
          </w:rPr>
          <w:instrText xml:space="preserve"> </w:instrText>
        </w:r>
        <w:r>
          <w:rPr>
            <w:noProof/>
          </w:rPr>
          <w:instrText>HYPERLINK \l "_Toc442446163"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5.3.</w:t>
        </w:r>
        <w:r>
          <w:rPr>
            <w:rFonts w:asciiTheme="minorHAnsi" w:eastAsiaTheme="minorEastAsia" w:hAnsiTheme="minorHAnsi" w:cstheme="minorBidi"/>
            <w:b w:val="0"/>
            <w:noProof/>
            <w:sz w:val="22"/>
            <w:szCs w:val="22"/>
          </w:rPr>
          <w:tab/>
        </w:r>
        <w:r w:rsidRPr="0029122C">
          <w:rPr>
            <w:rStyle w:val="Hyperlink"/>
            <w:noProof/>
          </w:rPr>
          <w:t>Interface Design Rules</w:t>
        </w:r>
        <w:r>
          <w:rPr>
            <w:noProof/>
            <w:webHidden/>
          </w:rPr>
          <w:tab/>
        </w:r>
        <w:r>
          <w:rPr>
            <w:noProof/>
            <w:webHidden/>
          </w:rPr>
          <w:fldChar w:fldCharType="begin"/>
        </w:r>
        <w:r>
          <w:rPr>
            <w:noProof/>
            <w:webHidden/>
          </w:rPr>
          <w:instrText xml:space="preserve"> PAGEREF _Toc442446163 \h </w:instrText>
        </w:r>
        <w:r>
          <w:rPr>
            <w:noProof/>
            <w:webHidden/>
          </w:rPr>
        </w:r>
      </w:ins>
      <w:r>
        <w:rPr>
          <w:noProof/>
          <w:webHidden/>
        </w:rPr>
        <w:fldChar w:fldCharType="separate"/>
      </w:r>
      <w:ins w:id="135" w:author="Author">
        <w:r>
          <w:rPr>
            <w:noProof/>
            <w:webHidden/>
          </w:rPr>
          <w:t>28</w:t>
        </w:r>
        <w:r>
          <w:rPr>
            <w:noProof/>
            <w:webHidden/>
          </w:rPr>
          <w:fldChar w:fldCharType="end"/>
        </w:r>
        <w:r w:rsidRPr="0029122C">
          <w:rPr>
            <w:rStyle w:val="Hyperlink"/>
            <w:noProof/>
          </w:rPr>
          <w:fldChar w:fldCharType="end"/>
        </w:r>
      </w:ins>
    </w:p>
    <w:p w14:paraId="0A9FFB7D" w14:textId="727F7033" w:rsidR="008D5E7E" w:rsidRDefault="008D5E7E">
      <w:pPr>
        <w:pStyle w:val="TOC2"/>
        <w:rPr>
          <w:ins w:id="136" w:author="Author"/>
          <w:rFonts w:asciiTheme="minorHAnsi" w:eastAsiaTheme="minorEastAsia" w:hAnsiTheme="minorHAnsi" w:cstheme="minorBidi"/>
          <w:b w:val="0"/>
          <w:noProof/>
          <w:sz w:val="22"/>
          <w:szCs w:val="22"/>
        </w:rPr>
      </w:pPr>
      <w:ins w:id="137" w:author="Author">
        <w:r w:rsidRPr="0029122C">
          <w:rPr>
            <w:rStyle w:val="Hyperlink"/>
            <w:noProof/>
          </w:rPr>
          <w:fldChar w:fldCharType="begin"/>
        </w:r>
        <w:r w:rsidRPr="0029122C">
          <w:rPr>
            <w:rStyle w:val="Hyperlink"/>
            <w:noProof/>
          </w:rPr>
          <w:instrText xml:space="preserve"> </w:instrText>
        </w:r>
        <w:r>
          <w:rPr>
            <w:noProof/>
          </w:rPr>
          <w:instrText>HYPERLINK \l "_Toc442446164"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5.4.</w:t>
        </w:r>
        <w:r>
          <w:rPr>
            <w:rFonts w:asciiTheme="minorHAnsi" w:eastAsiaTheme="minorEastAsia" w:hAnsiTheme="minorHAnsi" w:cstheme="minorBidi"/>
            <w:b w:val="0"/>
            <w:noProof/>
            <w:sz w:val="22"/>
            <w:szCs w:val="22"/>
          </w:rPr>
          <w:tab/>
        </w:r>
        <w:r w:rsidRPr="0029122C">
          <w:rPr>
            <w:rStyle w:val="Hyperlink"/>
            <w:noProof/>
          </w:rPr>
          <w:t>Inputs</w:t>
        </w:r>
        <w:r>
          <w:rPr>
            <w:noProof/>
            <w:webHidden/>
          </w:rPr>
          <w:tab/>
        </w:r>
        <w:r>
          <w:rPr>
            <w:noProof/>
            <w:webHidden/>
          </w:rPr>
          <w:fldChar w:fldCharType="begin"/>
        </w:r>
        <w:r>
          <w:rPr>
            <w:noProof/>
            <w:webHidden/>
          </w:rPr>
          <w:instrText xml:space="preserve"> PAGEREF _Toc442446164 \h </w:instrText>
        </w:r>
        <w:r>
          <w:rPr>
            <w:noProof/>
            <w:webHidden/>
          </w:rPr>
        </w:r>
      </w:ins>
      <w:r>
        <w:rPr>
          <w:noProof/>
          <w:webHidden/>
        </w:rPr>
        <w:fldChar w:fldCharType="separate"/>
      </w:r>
      <w:ins w:id="138" w:author="Author">
        <w:r>
          <w:rPr>
            <w:noProof/>
            <w:webHidden/>
          </w:rPr>
          <w:t>28</w:t>
        </w:r>
        <w:r>
          <w:rPr>
            <w:noProof/>
            <w:webHidden/>
          </w:rPr>
          <w:fldChar w:fldCharType="end"/>
        </w:r>
        <w:r w:rsidRPr="0029122C">
          <w:rPr>
            <w:rStyle w:val="Hyperlink"/>
            <w:noProof/>
          </w:rPr>
          <w:fldChar w:fldCharType="end"/>
        </w:r>
      </w:ins>
    </w:p>
    <w:p w14:paraId="367F90C6" w14:textId="5FF1396C" w:rsidR="008D5E7E" w:rsidRDefault="008D5E7E">
      <w:pPr>
        <w:pStyle w:val="TOC2"/>
        <w:rPr>
          <w:ins w:id="139" w:author="Author"/>
          <w:rFonts w:asciiTheme="minorHAnsi" w:eastAsiaTheme="minorEastAsia" w:hAnsiTheme="minorHAnsi" w:cstheme="minorBidi"/>
          <w:b w:val="0"/>
          <w:noProof/>
          <w:sz w:val="22"/>
          <w:szCs w:val="22"/>
        </w:rPr>
      </w:pPr>
      <w:ins w:id="140" w:author="Author">
        <w:r w:rsidRPr="0029122C">
          <w:rPr>
            <w:rStyle w:val="Hyperlink"/>
            <w:noProof/>
          </w:rPr>
          <w:fldChar w:fldCharType="begin"/>
        </w:r>
        <w:r w:rsidRPr="0029122C">
          <w:rPr>
            <w:rStyle w:val="Hyperlink"/>
            <w:noProof/>
          </w:rPr>
          <w:instrText xml:space="preserve"> </w:instrText>
        </w:r>
        <w:r>
          <w:rPr>
            <w:noProof/>
          </w:rPr>
          <w:instrText>HYPERLINK \l "_Toc442446165"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5.5.</w:t>
        </w:r>
        <w:r>
          <w:rPr>
            <w:rFonts w:asciiTheme="minorHAnsi" w:eastAsiaTheme="minorEastAsia" w:hAnsiTheme="minorHAnsi" w:cstheme="minorBidi"/>
            <w:b w:val="0"/>
            <w:noProof/>
            <w:sz w:val="22"/>
            <w:szCs w:val="22"/>
          </w:rPr>
          <w:tab/>
        </w:r>
        <w:r w:rsidRPr="0029122C">
          <w:rPr>
            <w:rStyle w:val="Hyperlink"/>
            <w:noProof/>
          </w:rPr>
          <w:t>Outputs</w:t>
        </w:r>
        <w:r>
          <w:rPr>
            <w:noProof/>
            <w:webHidden/>
          </w:rPr>
          <w:tab/>
        </w:r>
        <w:r>
          <w:rPr>
            <w:noProof/>
            <w:webHidden/>
          </w:rPr>
          <w:fldChar w:fldCharType="begin"/>
        </w:r>
        <w:r>
          <w:rPr>
            <w:noProof/>
            <w:webHidden/>
          </w:rPr>
          <w:instrText xml:space="preserve"> PAGEREF _Toc442446165 \h </w:instrText>
        </w:r>
        <w:r>
          <w:rPr>
            <w:noProof/>
            <w:webHidden/>
          </w:rPr>
        </w:r>
      </w:ins>
      <w:r>
        <w:rPr>
          <w:noProof/>
          <w:webHidden/>
        </w:rPr>
        <w:fldChar w:fldCharType="separate"/>
      </w:r>
      <w:ins w:id="141" w:author="Author">
        <w:r>
          <w:rPr>
            <w:noProof/>
            <w:webHidden/>
          </w:rPr>
          <w:t>28</w:t>
        </w:r>
        <w:r>
          <w:rPr>
            <w:noProof/>
            <w:webHidden/>
          </w:rPr>
          <w:fldChar w:fldCharType="end"/>
        </w:r>
        <w:r w:rsidRPr="0029122C">
          <w:rPr>
            <w:rStyle w:val="Hyperlink"/>
            <w:noProof/>
          </w:rPr>
          <w:fldChar w:fldCharType="end"/>
        </w:r>
      </w:ins>
    </w:p>
    <w:p w14:paraId="56E1D5C5" w14:textId="4ED7CD31" w:rsidR="008D5E7E" w:rsidRDefault="008D5E7E">
      <w:pPr>
        <w:pStyle w:val="TOC2"/>
        <w:rPr>
          <w:ins w:id="142" w:author="Author"/>
          <w:rFonts w:asciiTheme="minorHAnsi" w:eastAsiaTheme="minorEastAsia" w:hAnsiTheme="minorHAnsi" w:cstheme="minorBidi"/>
          <w:b w:val="0"/>
          <w:noProof/>
          <w:sz w:val="22"/>
          <w:szCs w:val="22"/>
        </w:rPr>
      </w:pPr>
      <w:ins w:id="143" w:author="Author">
        <w:r w:rsidRPr="0029122C">
          <w:rPr>
            <w:rStyle w:val="Hyperlink"/>
            <w:noProof/>
          </w:rPr>
          <w:fldChar w:fldCharType="begin"/>
        </w:r>
        <w:r w:rsidRPr="0029122C">
          <w:rPr>
            <w:rStyle w:val="Hyperlink"/>
            <w:noProof/>
          </w:rPr>
          <w:instrText xml:space="preserve"> </w:instrText>
        </w:r>
        <w:r>
          <w:rPr>
            <w:noProof/>
          </w:rPr>
          <w:instrText>HYPERLINK \l "_Toc442446166"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5.6.</w:t>
        </w:r>
        <w:r>
          <w:rPr>
            <w:rFonts w:asciiTheme="minorHAnsi" w:eastAsiaTheme="minorEastAsia" w:hAnsiTheme="minorHAnsi" w:cstheme="minorBidi"/>
            <w:b w:val="0"/>
            <w:noProof/>
            <w:sz w:val="22"/>
            <w:szCs w:val="22"/>
          </w:rPr>
          <w:tab/>
        </w:r>
        <w:r w:rsidRPr="0029122C">
          <w:rPr>
            <w:rStyle w:val="Hyperlink"/>
            <w:noProof/>
          </w:rPr>
          <w:t>Navigation Hierarchy</w:t>
        </w:r>
        <w:r>
          <w:rPr>
            <w:noProof/>
            <w:webHidden/>
          </w:rPr>
          <w:tab/>
        </w:r>
        <w:r>
          <w:rPr>
            <w:noProof/>
            <w:webHidden/>
          </w:rPr>
          <w:fldChar w:fldCharType="begin"/>
        </w:r>
        <w:r>
          <w:rPr>
            <w:noProof/>
            <w:webHidden/>
          </w:rPr>
          <w:instrText xml:space="preserve"> PAGEREF _Toc442446166 \h </w:instrText>
        </w:r>
        <w:r>
          <w:rPr>
            <w:noProof/>
            <w:webHidden/>
          </w:rPr>
        </w:r>
      </w:ins>
      <w:r>
        <w:rPr>
          <w:noProof/>
          <w:webHidden/>
        </w:rPr>
        <w:fldChar w:fldCharType="separate"/>
      </w:r>
      <w:ins w:id="144" w:author="Author">
        <w:r>
          <w:rPr>
            <w:noProof/>
            <w:webHidden/>
          </w:rPr>
          <w:t>28</w:t>
        </w:r>
        <w:r>
          <w:rPr>
            <w:noProof/>
            <w:webHidden/>
          </w:rPr>
          <w:fldChar w:fldCharType="end"/>
        </w:r>
        <w:r w:rsidRPr="0029122C">
          <w:rPr>
            <w:rStyle w:val="Hyperlink"/>
            <w:noProof/>
          </w:rPr>
          <w:fldChar w:fldCharType="end"/>
        </w:r>
      </w:ins>
    </w:p>
    <w:p w14:paraId="30D2B83D" w14:textId="5147CBB1" w:rsidR="008D5E7E" w:rsidRDefault="008D5E7E">
      <w:pPr>
        <w:pStyle w:val="TOC3"/>
        <w:rPr>
          <w:ins w:id="145" w:author="Author"/>
          <w:rFonts w:asciiTheme="minorHAnsi" w:eastAsiaTheme="minorEastAsia" w:hAnsiTheme="minorHAnsi" w:cstheme="minorBidi"/>
          <w:b w:val="0"/>
          <w:noProof/>
          <w:sz w:val="22"/>
          <w:szCs w:val="22"/>
        </w:rPr>
      </w:pPr>
      <w:ins w:id="146" w:author="Author">
        <w:r w:rsidRPr="0029122C">
          <w:rPr>
            <w:rStyle w:val="Hyperlink"/>
            <w:noProof/>
          </w:rPr>
          <w:fldChar w:fldCharType="begin"/>
        </w:r>
        <w:r w:rsidRPr="0029122C">
          <w:rPr>
            <w:rStyle w:val="Hyperlink"/>
            <w:noProof/>
          </w:rPr>
          <w:instrText xml:space="preserve"> </w:instrText>
        </w:r>
        <w:r>
          <w:rPr>
            <w:noProof/>
          </w:rPr>
          <w:instrText>HYPERLINK \l "_Toc442446167"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5.6.1.</w:t>
        </w:r>
        <w:r>
          <w:rPr>
            <w:rFonts w:asciiTheme="minorHAnsi" w:eastAsiaTheme="minorEastAsia" w:hAnsiTheme="minorHAnsi" w:cstheme="minorBidi"/>
            <w:b w:val="0"/>
            <w:noProof/>
            <w:sz w:val="22"/>
            <w:szCs w:val="22"/>
          </w:rPr>
          <w:tab/>
        </w:r>
        <w:r w:rsidRPr="0029122C">
          <w:rPr>
            <w:rStyle w:val="Hyperlink"/>
            <w:noProof/>
          </w:rPr>
          <w:t>Screen [x.1]</w:t>
        </w:r>
        <w:r>
          <w:rPr>
            <w:noProof/>
            <w:webHidden/>
          </w:rPr>
          <w:tab/>
        </w:r>
        <w:r>
          <w:rPr>
            <w:noProof/>
            <w:webHidden/>
          </w:rPr>
          <w:fldChar w:fldCharType="begin"/>
        </w:r>
        <w:r>
          <w:rPr>
            <w:noProof/>
            <w:webHidden/>
          </w:rPr>
          <w:instrText xml:space="preserve"> PAGEREF _Toc442446167 \h </w:instrText>
        </w:r>
        <w:r>
          <w:rPr>
            <w:noProof/>
            <w:webHidden/>
          </w:rPr>
        </w:r>
      </w:ins>
      <w:r>
        <w:rPr>
          <w:noProof/>
          <w:webHidden/>
        </w:rPr>
        <w:fldChar w:fldCharType="separate"/>
      </w:r>
      <w:ins w:id="147" w:author="Author">
        <w:r>
          <w:rPr>
            <w:noProof/>
            <w:webHidden/>
          </w:rPr>
          <w:t>28</w:t>
        </w:r>
        <w:r>
          <w:rPr>
            <w:noProof/>
            <w:webHidden/>
          </w:rPr>
          <w:fldChar w:fldCharType="end"/>
        </w:r>
        <w:r w:rsidRPr="0029122C">
          <w:rPr>
            <w:rStyle w:val="Hyperlink"/>
            <w:noProof/>
          </w:rPr>
          <w:fldChar w:fldCharType="end"/>
        </w:r>
      </w:ins>
    </w:p>
    <w:p w14:paraId="1EF2D58D" w14:textId="5B4C841D" w:rsidR="008D5E7E" w:rsidRDefault="008D5E7E">
      <w:pPr>
        <w:pStyle w:val="TOC3"/>
        <w:rPr>
          <w:ins w:id="148" w:author="Author"/>
          <w:rFonts w:asciiTheme="minorHAnsi" w:eastAsiaTheme="minorEastAsia" w:hAnsiTheme="minorHAnsi" w:cstheme="minorBidi"/>
          <w:b w:val="0"/>
          <w:noProof/>
          <w:sz w:val="22"/>
          <w:szCs w:val="22"/>
        </w:rPr>
      </w:pPr>
      <w:ins w:id="149" w:author="Author">
        <w:r w:rsidRPr="0029122C">
          <w:rPr>
            <w:rStyle w:val="Hyperlink"/>
            <w:noProof/>
          </w:rPr>
          <w:fldChar w:fldCharType="begin"/>
        </w:r>
        <w:r w:rsidRPr="0029122C">
          <w:rPr>
            <w:rStyle w:val="Hyperlink"/>
            <w:noProof/>
          </w:rPr>
          <w:instrText xml:space="preserve"> </w:instrText>
        </w:r>
        <w:r>
          <w:rPr>
            <w:noProof/>
          </w:rPr>
          <w:instrText>HYPERLINK \l "_Toc442446168"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5.6.2.</w:t>
        </w:r>
        <w:r>
          <w:rPr>
            <w:rFonts w:asciiTheme="minorHAnsi" w:eastAsiaTheme="minorEastAsia" w:hAnsiTheme="minorHAnsi" w:cstheme="minorBidi"/>
            <w:b w:val="0"/>
            <w:noProof/>
            <w:sz w:val="22"/>
            <w:szCs w:val="22"/>
          </w:rPr>
          <w:tab/>
        </w:r>
        <w:r w:rsidRPr="0029122C">
          <w:rPr>
            <w:rStyle w:val="Hyperlink"/>
            <w:noProof/>
          </w:rPr>
          <w:t>Screen [x.2]</w:t>
        </w:r>
        <w:r>
          <w:rPr>
            <w:noProof/>
            <w:webHidden/>
          </w:rPr>
          <w:tab/>
        </w:r>
        <w:r>
          <w:rPr>
            <w:noProof/>
            <w:webHidden/>
          </w:rPr>
          <w:fldChar w:fldCharType="begin"/>
        </w:r>
        <w:r>
          <w:rPr>
            <w:noProof/>
            <w:webHidden/>
          </w:rPr>
          <w:instrText xml:space="preserve"> PAGEREF _Toc442446168 \h </w:instrText>
        </w:r>
        <w:r>
          <w:rPr>
            <w:noProof/>
            <w:webHidden/>
          </w:rPr>
        </w:r>
      </w:ins>
      <w:r>
        <w:rPr>
          <w:noProof/>
          <w:webHidden/>
        </w:rPr>
        <w:fldChar w:fldCharType="separate"/>
      </w:r>
      <w:ins w:id="150" w:author="Author">
        <w:r>
          <w:rPr>
            <w:noProof/>
            <w:webHidden/>
          </w:rPr>
          <w:t>28</w:t>
        </w:r>
        <w:r>
          <w:rPr>
            <w:noProof/>
            <w:webHidden/>
          </w:rPr>
          <w:fldChar w:fldCharType="end"/>
        </w:r>
        <w:r w:rsidRPr="0029122C">
          <w:rPr>
            <w:rStyle w:val="Hyperlink"/>
            <w:noProof/>
          </w:rPr>
          <w:fldChar w:fldCharType="end"/>
        </w:r>
      </w:ins>
    </w:p>
    <w:p w14:paraId="64F75072" w14:textId="249E2B63" w:rsidR="008D5E7E" w:rsidRDefault="008D5E7E">
      <w:pPr>
        <w:pStyle w:val="TOC3"/>
        <w:rPr>
          <w:ins w:id="151" w:author="Author"/>
          <w:rFonts w:asciiTheme="minorHAnsi" w:eastAsiaTheme="minorEastAsia" w:hAnsiTheme="minorHAnsi" w:cstheme="minorBidi"/>
          <w:b w:val="0"/>
          <w:noProof/>
          <w:sz w:val="22"/>
          <w:szCs w:val="22"/>
        </w:rPr>
      </w:pPr>
      <w:ins w:id="152" w:author="Author">
        <w:r w:rsidRPr="0029122C">
          <w:rPr>
            <w:rStyle w:val="Hyperlink"/>
            <w:noProof/>
          </w:rPr>
          <w:fldChar w:fldCharType="begin"/>
        </w:r>
        <w:r w:rsidRPr="0029122C">
          <w:rPr>
            <w:rStyle w:val="Hyperlink"/>
            <w:noProof/>
          </w:rPr>
          <w:instrText xml:space="preserve"> </w:instrText>
        </w:r>
        <w:r>
          <w:rPr>
            <w:noProof/>
          </w:rPr>
          <w:instrText>HYPERLINK \l "_Toc442446169"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5.6.3.</w:t>
        </w:r>
        <w:r>
          <w:rPr>
            <w:rFonts w:asciiTheme="minorHAnsi" w:eastAsiaTheme="minorEastAsia" w:hAnsiTheme="minorHAnsi" w:cstheme="minorBidi"/>
            <w:b w:val="0"/>
            <w:noProof/>
            <w:sz w:val="22"/>
            <w:szCs w:val="22"/>
          </w:rPr>
          <w:tab/>
        </w:r>
        <w:r w:rsidRPr="0029122C">
          <w:rPr>
            <w:rStyle w:val="Hyperlink"/>
            <w:noProof/>
          </w:rPr>
          <w:t>Screen [x.3]</w:t>
        </w:r>
        <w:r>
          <w:rPr>
            <w:noProof/>
            <w:webHidden/>
          </w:rPr>
          <w:tab/>
        </w:r>
        <w:r>
          <w:rPr>
            <w:noProof/>
            <w:webHidden/>
          </w:rPr>
          <w:fldChar w:fldCharType="begin"/>
        </w:r>
        <w:r>
          <w:rPr>
            <w:noProof/>
            <w:webHidden/>
          </w:rPr>
          <w:instrText xml:space="preserve"> PAGEREF _Toc442446169 \h </w:instrText>
        </w:r>
        <w:r>
          <w:rPr>
            <w:noProof/>
            <w:webHidden/>
          </w:rPr>
        </w:r>
      </w:ins>
      <w:r>
        <w:rPr>
          <w:noProof/>
          <w:webHidden/>
        </w:rPr>
        <w:fldChar w:fldCharType="separate"/>
      </w:r>
      <w:ins w:id="153" w:author="Author">
        <w:r>
          <w:rPr>
            <w:noProof/>
            <w:webHidden/>
          </w:rPr>
          <w:t>29</w:t>
        </w:r>
        <w:r>
          <w:rPr>
            <w:noProof/>
            <w:webHidden/>
          </w:rPr>
          <w:fldChar w:fldCharType="end"/>
        </w:r>
        <w:r w:rsidRPr="0029122C">
          <w:rPr>
            <w:rStyle w:val="Hyperlink"/>
            <w:noProof/>
          </w:rPr>
          <w:fldChar w:fldCharType="end"/>
        </w:r>
      </w:ins>
    </w:p>
    <w:p w14:paraId="7ED61787" w14:textId="2C3371B3" w:rsidR="008D5E7E" w:rsidRDefault="008D5E7E">
      <w:pPr>
        <w:pStyle w:val="TOC1"/>
        <w:rPr>
          <w:ins w:id="154" w:author="Author"/>
          <w:rFonts w:asciiTheme="minorHAnsi" w:eastAsiaTheme="minorEastAsia" w:hAnsiTheme="minorHAnsi" w:cstheme="minorBidi"/>
          <w:b w:val="0"/>
          <w:noProof/>
          <w:sz w:val="22"/>
          <w:szCs w:val="22"/>
        </w:rPr>
      </w:pPr>
      <w:ins w:id="155" w:author="Author">
        <w:r w:rsidRPr="0029122C">
          <w:rPr>
            <w:rStyle w:val="Hyperlink"/>
            <w:noProof/>
          </w:rPr>
          <w:fldChar w:fldCharType="begin"/>
        </w:r>
        <w:r w:rsidRPr="0029122C">
          <w:rPr>
            <w:rStyle w:val="Hyperlink"/>
            <w:noProof/>
          </w:rPr>
          <w:instrText xml:space="preserve"> </w:instrText>
        </w:r>
        <w:r>
          <w:rPr>
            <w:noProof/>
          </w:rPr>
          <w:instrText>HYPERLINK \l "_Toc442446170"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6.</w:t>
        </w:r>
        <w:r>
          <w:rPr>
            <w:rFonts w:asciiTheme="minorHAnsi" w:eastAsiaTheme="minorEastAsia" w:hAnsiTheme="minorHAnsi" w:cstheme="minorBidi"/>
            <w:b w:val="0"/>
            <w:noProof/>
            <w:sz w:val="22"/>
            <w:szCs w:val="22"/>
          </w:rPr>
          <w:tab/>
        </w:r>
        <w:r w:rsidRPr="0029122C">
          <w:rPr>
            <w:rStyle w:val="Hyperlink"/>
            <w:noProof/>
          </w:rPr>
          <w:t>Process Phase</w:t>
        </w:r>
        <w:r>
          <w:rPr>
            <w:noProof/>
            <w:webHidden/>
          </w:rPr>
          <w:tab/>
        </w:r>
        <w:r>
          <w:rPr>
            <w:noProof/>
            <w:webHidden/>
          </w:rPr>
          <w:fldChar w:fldCharType="begin"/>
        </w:r>
        <w:r>
          <w:rPr>
            <w:noProof/>
            <w:webHidden/>
          </w:rPr>
          <w:instrText xml:space="preserve"> PAGEREF _Toc442446170 \h </w:instrText>
        </w:r>
        <w:r>
          <w:rPr>
            <w:noProof/>
            <w:webHidden/>
          </w:rPr>
        </w:r>
      </w:ins>
      <w:r>
        <w:rPr>
          <w:noProof/>
          <w:webHidden/>
        </w:rPr>
        <w:fldChar w:fldCharType="separate"/>
      </w:r>
      <w:ins w:id="156" w:author="Author">
        <w:r>
          <w:rPr>
            <w:noProof/>
            <w:webHidden/>
          </w:rPr>
          <w:t>29</w:t>
        </w:r>
        <w:r>
          <w:rPr>
            <w:noProof/>
            <w:webHidden/>
          </w:rPr>
          <w:fldChar w:fldCharType="end"/>
        </w:r>
        <w:r w:rsidRPr="0029122C">
          <w:rPr>
            <w:rStyle w:val="Hyperlink"/>
            <w:noProof/>
          </w:rPr>
          <w:fldChar w:fldCharType="end"/>
        </w:r>
      </w:ins>
    </w:p>
    <w:p w14:paraId="76518861" w14:textId="002C66C0" w:rsidR="008D5E7E" w:rsidRDefault="008D5E7E">
      <w:pPr>
        <w:pStyle w:val="TOC2"/>
        <w:rPr>
          <w:ins w:id="157" w:author="Author"/>
          <w:rFonts w:asciiTheme="minorHAnsi" w:eastAsiaTheme="minorEastAsia" w:hAnsiTheme="minorHAnsi" w:cstheme="minorBidi"/>
          <w:b w:val="0"/>
          <w:noProof/>
          <w:sz w:val="22"/>
          <w:szCs w:val="22"/>
        </w:rPr>
      </w:pPr>
      <w:ins w:id="158" w:author="Author">
        <w:r w:rsidRPr="0029122C">
          <w:rPr>
            <w:rStyle w:val="Hyperlink"/>
            <w:noProof/>
          </w:rPr>
          <w:fldChar w:fldCharType="begin"/>
        </w:r>
        <w:r w:rsidRPr="0029122C">
          <w:rPr>
            <w:rStyle w:val="Hyperlink"/>
            <w:noProof/>
          </w:rPr>
          <w:instrText xml:space="preserve"> </w:instrText>
        </w:r>
        <w:r>
          <w:rPr>
            <w:noProof/>
          </w:rPr>
          <w:instrText>HYPERLINK \l "_Toc442446171"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6.1.</w:t>
        </w:r>
        <w:r>
          <w:rPr>
            <w:rFonts w:asciiTheme="minorHAnsi" w:eastAsiaTheme="minorEastAsia" w:hAnsiTheme="minorHAnsi" w:cstheme="minorBidi"/>
            <w:b w:val="0"/>
            <w:noProof/>
            <w:sz w:val="22"/>
            <w:szCs w:val="22"/>
          </w:rPr>
          <w:tab/>
        </w:r>
        <w:r w:rsidRPr="0029122C">
          <w:rPr>
            <w:rStyle w:val="Hyperlink"/>
            <w:noProof/>
          </w:rPr>
          <w:t>Service Oriented Architecture / ESS</w:t>
        </w:r>
        <w:r>
          <w:rPr>
            <w:noProof/>
            <w:webHidden/>
          </w:rPr>
          <w:tab/>
        </w:r>
        <w:r>
          <w:rPr>
            <w:noProof/>
            <w:webHidden/>
          </w:rPr>
          <w:fldChar w:fldCharType="begin"/>
        </w:r>
        <w:r>
          <w:rPr>
            <w:noProof/>
            <w:webHidden/>
          </w:rPr>
          <w:instrText xml:space="preserve"> PAGEREF _Toc442446171 \h </w:instrText>
        </w:r>
        <w:r>
          <w:rPr>
            <w:noProof/>
            <w:webHidden/>
          </w:rPr>
        </w:r>
      </w:ins>
      <w:r>
        <w:rPr>
          <w:noProof/>
          <w:webHidden/>
        </w:rPr>
        <w:fldChar w:fldCharType="separate"/>
      </w:r>
      <w:ins w:id="159" w:author="Author">
        <w:r>
          <w:rPr>
            <w:noProof/>
            <w:webHidden/>
          </w:rPr>
          <w:t>29</w:t>
        </w:r>
        <w:r>
          <w:rPr>
            <w:noProof/>
            <w:webHidden/>
          </w:rPr>
          <w:fldChar w:fldCharType="end"/>
        </w:r>
        <w:r w:rsidRPr="0029122C">
          <w:rPr>
            <w:rStyle w:val="Hyperlink"/>
            <w:noProof/>
          </w:rPr>
          <w:fldChar w:fldCharType="end"/>
        </w:r>
      </w:ins>
    </w:p>
    <w:p w14:paraId="30E9F8A3" w14:textId="6605E7F8" w:rsidR="008D5E7E" w:rsidRDefault="008D5E7E">
      <w:pPr>
        <w:pStyle w:val="TOC1"/>
        <w:rPr>
          <w:ins w:id="160" w:author="Author"/>
          <w:rFonts w:asciiTheme="minorHAnsi" w:eastAsiaTheme="minorEastAsia" w:hAnsiTheme="minorHAnsi" w:cstheme="minorBidi"/>
          <w:b w:val="0"/>
          <w:noProof/>
          <w:sz w:val="22"/>
          <w:szCs w:val="22"/>
        </w:rPr>
      </w:pPr>
      <w:ins w:id="161" w:author="Author">
        <w:r w:rsidRPr="0029122C">
          <w:rPr>
            <w:rStyle w:val="Hyperlink"/>
            <w:noProof/>
          </w:rPr>
          <w:fldChar w:fldCharType="begin"/>
        </w:r>
        <w:r w:rsidRPr="0029122C">
          <w:rPr>
            <w:rStyle w:val="Hyperlink"/>
            <w:noProof/>
          </w:rPr>
          <w:instrText xml:space="preserve"> </w:instrText>
        </w:r>
        <w:r>
          <w:rPr>
            <w:noProof/>
          </w:rPr>
          <w:instrText>HYPERLINK \l "_Toc442446172"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w:t>
        </w:r>
        <w:r>
          <w:rPr>
            <w:rFonts w:asciiTheme="minorHAnsi" w:eastAsiaTheme="minorEastAsia" w:hAnsiTheme="minorHAnsi" w:cstheme="minorBidi"/>
            <w:b w:val="0"/>
            <w:noProof/>
            <w:sz w:val="22"/>
            <w:szCs w:val="22"/>
          </w:rPr>
          <w:tab/>
        </w:r>
        <w:r w:rsidRPr="0029122C">
          <w:rPr>
            <w:rStyle w:val="Hyperlink"/>
            <w:noProof/>
          </w:rPr>
          <w:t>Development Phase</w:t>
        </w:r>
        <w:r>
          <w:rPr>
            <w:noProof/>
            <w:webHidden/>
          </w:rPr>
          <w:tab/>
        </w:r>
        <w:r>
          <w:rPr>
            <w:noProof/>
            <w:webHidden/>
          </w:rPr>
          <w:fldChar w:fldCharType="begin"/>
        </w:r>
        <w:r>
          <w:rPr>
            <w:noProof/>
            <w:webHidden/>
          </w:rPr>
          <w:instrText xml:space="preserve"> PAGEREF _Toc442446172 \h </w:instrText>
        </w:r>
        <w:r>
          <w:rPr>
            <w:noProof/>
            <w:webHidden/>
          </w:rPr>
        </w:r>
      </w:ins>
      <w:r>
        <w:rPr>
          <w:noProof/>
          <w:webHidden/>
        </w:rPr>
        <w:fldChar w:fldCharType="separate"/>
      </w:r>
      <w:ins w:id="162" w:author="Author">
        <w:r>
          <w:rPr>
            <w:noProof/>
            <w:webHidden/>
          </w:rPr>
          <w:t>30</w:t>
        </w:r>
        <w:r>
          <w:rPr>
            <w:noProof/>
            <w:webHidden/>
          </w:rPr>
          <w:fldChar w:fldCharType="end"/>
        </w:r>
        <w:r w:rsidRPr="0029122C">
          <w:rPr>
            <w:rStyle w:val="Hyperlink"/>
            <w:noProof/>
          </w:rPr>
          <w:fldChar w:fldCharType="end"/>
        </w:r>
      </w:ins>
    </w:p>
    <w:p w14:paraId="1AF44163" w14:textId="162D71E0" w:rsidR="008D5E7E" w:rsidRDefault="008D5E7E">
      <w:pPr>
        <w:pStyle w:val="TOC2"/>
        <w:rPr>
          <w:ins w:id="163" w:author="Author"/>
          <w:rFonts w:asciiTheme="minorHAnsi" w:eastAsiaTheme="minorEastAsia" w:hAnsiTheme="minorHAnsi" w:cstheme="minorBidi"/>
          <w:b w:val="0"/>
          <w:noProof/>
          <w:sz w:val="22"/>
          <w:szCs w:val="22"/>
        </w:rPr>
      </w:pPr>
      <w:ins w:id="164" w:author="Author">
        <w:r w:rsidRPr="0029122C">
          <w:rPr>
            <w:rStyle w:val="Hyperlink"/>
            <w:noProof/>
          </w:rPr>
          <w:fldChar w:fldCharType="begin"/>
        </w:r>
        <w:r w:rsidRPr="0029122C">
          <w:rPr>
            <w:rStyle w:val="Hyperlink"/>
            <w:noProof/>
          </w:rPr>
          <w:instrText xml:space="preserve"> </w:instrText>
        </w:r>
        <w:r>
          <w:rPr>
            <w:noProof/>
          </w:rPr>
          <w:instrText>HYPERLINK \l "_Toc442446173"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w:t>
        </w:r>
        <w:r>
          <w:rPr>
            <w:rFonts w:asciiTheme="minorHAnsi" w:eastAsiaTheme="minorEastAsia" w:hAnsiTheme="minorHAnsi" w:cstheme="minorBidi"/>
            <w:b w:val="0"/>
            <w:noProof/>
            <w:sz w:val="22"/>
            <w:szCs w:val="22"/>
          </w:rPr>
          <w:tab/>
        </w:r>
        <w:r w:rsidRPr="0029122C">
          <w:rPr>
            <w:rStyle w:val="Hyperlink"/>
            <w:noProof/>
          </w:rPr>
          <w:t>Software Architecture</w:t>
        </w:r>
        <w:r>
          <w:rPr>
            <w:noProof/>
            <w:webHidden/>
          </w:rPr>
          <w:tab/>
        </w:r>
        <w:r>
          <w:rPr>
            <w:noProof/>
            <w:webHidden/>
          </w:rPr>
          <w:fldChar w:fldCharType="begin"/>
        </w:r>
        <w:r>
          <w:rPr>
            <w:noProof/>
            <w:webHidden/>
          </w:rPr>
          <w:instrText xml:space="preserve"> PAGEREF _Toc442446173 \h </w:instrText>
        </w:r>
        <w:r>
          <w:rPr>
            <w:noProof/>
            <w:webHidden/>
          </w:rPr>
        </w:r>
      </w:ins>
      <w:r>
        <w:rPr>
          <w:noProof/>
          <w:webHidden/>
        </w:rPr>
        <w:fldChar w:fldCharType="separate"/>
      </w:r>
      <w:ins w:id="165" w:author="Author">
        <w:r>
          <w:rPr>
            <w:noProof/>
            <w:webHidden/>
          </w:rPr>
          <w:t>30</w:t>
        </w:r>
        <w:r>
          <w:rPr>
            <w:noProof/>
            <w:webHidden/>
          </w:rPr>
          <w:fldChar w:fldCharType="end"/>
        </w:r>
        <w:r w:rsidRPr="0029122C">
          <w:rPr>
            <w:rStyle w:val="Hyperlink"/>
            <w:noProof/>
          </w:rPr>
          <w:fldChar w:fldCharType="end"/>
        </w:r>
      </w:ins>
    </w:p>
    <w:p w14:paraId="277D20F9" w14:textId="5C543D60" w:rsidR="008D5E7E" w:rsidRDefault="008D5E7E">
      <w:pPr>
        <w:pStyle w:val="TOC3"/>
        <w:rPr>
          <w:ins w:id="166" w:author="Author"/>
          <w:rFonts w:asciiTheme="minorHAnsi" w:eastAsiaTheme="minorEastAsia" w:hAnsiTheme="minorHAnsi" w:cstheme="minorBidi"/>
          <w:b w:val="0"/>
          <w:noProof/>
          <w:sz w:val="22"/>
          <w:szCs w:val="22"/>
        </w:rPr>
      </w:pPr>
      <w:ins w:id="167" w:author="Author">
        <w:r w:rsidRPr="0029122C">
          <w:rPr>
            <w:rStyle w:val="Hyperlink"/>
            <w:noProof/>
          </w:rPr>
          <w:fldChar w:fldCharType="begin"/>
        </w:r>
        <w:r w:rsidRPr="0029122C">
          <w:rPr>
            <w:rStyle w:val="Hyperlink"/>
            <w:noProof/>
          </w:rPr>
          <w:instrText xml:space="preserve"> </w:instrText>
        </w:r>
        <w:r>
          <w:rPr>
            <w:noProof/>
          </w:rPr>
          <w:instrText>HYPERLINK \l "_Toc442446174"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7.1.1.</w:t>
        </w:r>
        <w:r>
          <w:rPr>
            <w:rFonts w:asciiTheme="minorHAnsi" w:eastAsiaTheme="minorEastAsia" w:hAnsiTheme="minorHAnsi" w:cstheme="minorBidi"/>
            <w:b w:val="0"/>
            <w:noProof/>
            <w:sz w:val="22"/>
            <w:szCs w:val="22"/>
          </w:rPr>
          <w:tab/>
        </w:r>
        <w:r w:rsidRPr="0029122C">
          <w:rPr>
            <w:rStyle w:val="Hyperlink"/>
            <w:noProof/>
          </w:rPr>
          <w:t>Presentation – User interface</w:t>
        </w:r>
        <w:r>
          <w:rPr>
            <w:noProof/>
            <w:webHidden/>
          </w:rPr>
          <w:tab/>
        </w:r>
        <w:r>
          <w:rPr>
            <w:noProof/>
            <w:webHidden/>
          </w:rPr>
          <w:fldChar w:fldCharType="begin"/>
        </w:r>
        <w:r>
          <w:rPr>
            <w:noProof/>
            <w:webHidden/>
          </w:rPr>
          <w:instrText xml:space="preserve"> PAGEREF _Toc442446174 \h </w:instrText>
        </w:r>
        <w:r>
          <w:rPr>
            <w:noProof/>
            <w:webHidden/>
          </w:rPr>
        </w:r>
      </w:ins>
      <w:r>
        <w:rPr>
          <w:noProof/>
          <w:webHidden/>
        </w:rPr>
        <w:fldChar w:fldCharType="separate"/>
      </w:r>
      <w:ins w:id="168" w:author="Author">
        <w:r>
          <w:rPr>
            <w:noProof/>
            <w:webHidden/>
          </w:rPr>
          <w:t>30</w:t>
        </w:r>
        <w:r>
          <w:rPr>
            <w:noProof/>
            <w:webHidden/>
          </w:rPr>
          <w:fldChar w:fldCharType="end"/>
        </w:r>
        <w:r w:rsidRPr="0029122C">
          <w:rPr>
            <w:rStyle w:val="Hyperlink"/>
            <w:noProof/>
          </w:rPr>
          <w:fldChar w:fldCharType="end"/>
        </w:r>
      </w:ins>
    </w:p>
    <w:p w14:paraId="0666B82B" w14:textId="7241E5E8" w:rsidR="008D5E7E" w:rsidRDefault="008D5E7E">
      <w:pPr>
        <w:pStyle w:val="TOC3"/>
        <w:rPr>
          <w:ins w:id="169" w:author="Author"/>
          <w:rFonts w:asciiTheme="minorHAnsi" w:eastAsiaTheme="minorEastAsia" w:hAnsiTheme="minorHAnsi" w:cstheme="minorBidi"/>
          <w:b w:val="0"/>
          <w:noProof/>
          <w:sz w:val="22"/>
          <w:szCs w:val="22"/>
        </w:rPr>
      </w:pPr>
      <w:ins w:id="170" w:author="Author">
        <w:r w:rsidRPr="0029122C">
          <w:rPr>
            <w:rStyle w:val="Hyperlink"/>
            <w:noProof/>
          </w:rPr>
          <w:fldChar w:fldCharType="begin"/>
        </w:r>
        <w:r w:rsidRPr="0029122C">
          <w:rPr>
            <w:rStyle w:val="Hyperlink"/>
            <w:noProof/>
          </w:rPr>
          <w:instrText xml:space="preserve"> </w:instrText>
        </w:r>
        <w:r>
          <w:rPr>
            <w:noProof/>
          </w:rPr>
          <w:instrText>HYPERLINK \l "_Toc442446175"</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7.1.2.</w:t>
        </w:r>
        <w:r>
          <w:rPr>
            <w:rFonts w:asciiTheme="minorHAnsi" w:eastAsiaTheme="minorEastAsia" w:hAnsiTheme="minorHAnsi" w:cstheme="minorBidi"/>
            <w:b w:val="0"/>
            <w:noProof/>
            <w:sz w:val="22"/>
            <w:szCs w:val="22"/>
          </w:rPr>
          <w:tab/>
        </w:r>
        <w:r w:rsidRPr="0029122C">
          <w:rPr>
            <w:rStyle w:val="Hyperlink"/>
            <w:noProof/>
          </w:rPr>
          <w:t>Service Contract and Adaptors</w:t>
        </w:r>
        <w:r>
          <w:rPr>
            <w:noProof/>
            <w:webHidden/>
          </w:rPr>
          <w:tab/>
        </w:r>
        <w:r>
          <w:rPr>
            <w:noProof/>
            <w:webHidden/>
          </w:rPr>
          <w:fldChar w:fldCharType="begin"/>
        </w:r>
        <w:r>
          <w:rPr>
            <w:noProof/>
            <w:webHidden/>
          </w:rPr>
          <w:instrText xml:space="preserve"> PAGEREF _Toc442446175 \h </w:instrText>
        </w:r>
        <w:r>
          <w:rPr>
            <w:noProof/>
            <w:webHidden/>
          </w:rPr>
        </w:r>
      </w:ins>
      <w:r>
        <w:rPr>
          <w:noProof/>
          <w:webHidden/>
        </w:rPr>
        <w:fldChar w:fldCharType="separate"/>
      </w:r>
      <w:ins w:id="171" w:author="Author">
        <w:r>
          <w:rPr>
            <w:noProof/>
            <w:webHidden/>
          </w:rPr>
          <w:t>31</w:t>
        </w:r>
        <w:r>
          <w:rPr>
            <w:noProof/>
            <w:webHidden/>
          </w:rPr>
          <w:fldChar w:fldCharType="end"/>
        </w:r>
        <w:r w:rsidRPr="0029122C">
          <w:rPr>
            <w:rStyle w:val="Hyperlink"/>
            <w:noProof/>
          </w:rPr>
          <w:fldChar w:fldCharType="end"/>
        </w:r>
      </w:ins>
    </w:p>
    <w:p w14:paraId="2DB3F694" w14:textId="091AD6A7" w:rsidR="008D5E7E" w:rsidRDefault="008D5E7E">
      <w:pPr>
        <w:pStyle w:val="TOC3"/>
        <w:rPr>
          <w:ins w:id="172" w:author="Author"/>
          <w:rFonts w:asciiTheme="minorHAnsi" w:eastAsiaTheme="minorEastAsia" w:hAnsiTheme="minorHAnsi" w:cstheme="minorBidi"/>
          <w:b w:val="0"/>
          <w:noProof/>
          <w:sz w:val="22"/>
          <w:szCs w:val="22"/>
        </w:rPr>
      </w:pPr>
      <w:ins w:id="173" w:author="Author">
        <w:r w:rsidRPr="0029122C">
          <w:rPr>
            <w:rStyle w:val="Hyperlink"/>
            <w:noProof/>
          </w:rPr>
          <w:fldChar w:fldCharType="begin"/>
        </w:r>
        <w:r w:rsidRPr="0029122C">
          <w:rPr>
            <w:rStyle w:val="Hyperlink"/>
            <w:noProof/>
          </w:rPr>
          <w:instrText xml:space="preserve"> </w:instrText>
        </w:r>
        <w:r>
          <w:rPr>
            <w:noProof/>
          </w:rPr>
          <w:instrText>HYPERLINK \l "_Toc442446176"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7.1.3.</w:t>
        </w:r>
        <w:r>
          <w:rPr>
            <w:rFonts w:asciiTheme="minorHAnsi" w:eastAsiaTheme="minorEastAsia" w:hAnsiTheme="minorHAnsi" w:cstheme="minorBidi"/>
            <w:b w:val="0"/>
            <w:noProof/>
            <w:sz w:val="22"/>
            <w:szCs w:val="22"/>
          </w:rPr>
          <w:tab/>
        </w:r>
        <w:r w:rsidRPr="0029122C">
          <w:rPr>
            <w:rStyle w:val="Hyperlink"/>
            <w:noProof/>
          </w:rPr>
          <w:t>Business services and entities</w:t>
        </w:r>
        <w:r>
          <w:rPr>
            <w:noProof/>
            <w:webHidden/>
          </w:rPr>
          <w:tab/>
        </w:r>
        <w:r>
          <w:rPr>
            <w:noProof/>
            <w:webHidden/>
          </w:rPr>
          <w:fldChar w:fldCharType="begin"/>
        </w:r>
        <w:r>
          <w:rPr>
            <w:noProof/>
            <w:webHidden/>
          </w:rPr>
          <w:instrText xml:space="preserve"> PAGEREF _Toc442446176 \h </w:instrText>
        </w:r>
        <w:r>
          <w:rPr>
            <w:noProof/>
            <w:webHidden/>
          </w:rPr>
        </w:r>
      </w:ins>
      <w:r>
        <w:rPr>
          <w:noProof/>
          <w:webHidden/>
        </w:rPr>
        <w:fldChar w:fldCharType="separate"/>
      </w:r>
      <w:ins w:id="174" w:author="Author">
        <w:r>
          <w:rPr>
            <w:noProof/>
            <w:webHidden/>
          </w:rPr>
          <w:t>31</w:t>
        </w:r>
        <w:r>
          <w:rPr>
            <w:noProof/>
            <w:webHidden/>
          </w:rPr>
          <w:fldChar w:fldCharType="end"/>
        </w:r>
        <w:r w:rsidRPr="0029122C">
          <w:rPr>
            <w:rStyle w:val="Hyperlink"/>
            <w:noProof/>
          </w:rPr>
          <w:fldChar w:fldCharType="end"/>
        </w:r>
      </w:ins>
    </w:p>
    <w:p w14:paraId="6C076501" w14:textId="714B2C3A" w:rsidR="008D5E7E" w:rsidRDefault="008D5E7E">
      <w:pPr>
        <w:pStyle w:val="TOC4"/>
        <w:tabs>
          <w:tab w:val="left" w:pos="1760"/>
          <w:tab w:val="right" w:leader="dot" w:pos="9350"/>
        </w:tabs>
        <w:rPr>
          <w:ins w:id="175" w:author="Author"/>
          <w:rFonts w:asciiTheme="minorHAnsi" w:eastAsiaTheme="minorEastAsia" w:hAnsiTheme="minorHAnsi" w:cstheme="minorBidi"/>
          <w:noProof/>
          <w:szCs w:val="22"/>
        </w:rPr>
      </w:pPr>
      <w:ins w:id="176" w:author="Author">
        <w:r w:rsidRPr="0029122C">
          <w:rPr>
            <w:rStyle w:val="Hyperlink"/>
            <w:noProof/>
          </w:rPr>
          <w:fldChar w:fldCharType="begin"/>
        </w:r>
        <w:r w:rsidRPr="0029122C">
          <w:rPr>
            <w:rStyle w:val="Hyperlink"/>
            <w:noProof/>
          </w:rPr>
          <w:instrText xml:space="preserve"> </w:instrText>
        </w:r>
        <w:r>
          <w:rPr>
            <w:noProof/>
          </w:rPr>
          <w:instrText>HYPERLINK \l "_Toc442446177"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7.1.3.1.</w:t>
        </w:r>
        <w:r>
          <w:rPr>
            <w:rFonts w:asciiTheme="minorHAnsi" w:eastAsiaTheme="minorEastAsia" w:hAnsiTheme="minorHAnsi" w:cstheme="minorBidi"/>
            <w:noProof/>
            <w:szCs w:val="22"/>
          </w:rPr>
          <w:tab/>
        </w:r>
        <w:r w:rsidRPr="0029122C">
          <w:rPr>
            <w:rStyle w:val="Hyperlink"/>
            <w:noProof/>
          </w:rPr>
          <w:t>Role-based access and user provisioning</w:t>
        </w:r>
        <w:r>
          <w:rPr>
            <w:noProof/>
            <w:webHidden/>
          </w:rPr>
          <w:tab/>
        </w:r>
        <w:r>
          <w:rPr>
            <w:noProof/>
            <w:webHidden/>
          </w:rPr>
          <w:fldChar w:fldCharType="begin"/>
        </w:r>
        <w:r>
          <w:rPr>
            <w:noProof/>
            <w:webHidden/>
          </w:rPr>
          <w:instrText xml:space="preserve"> PAGEREF _Toc442446177 \h </w:instrText>
        </w:r>
        <w:r>
          <w:rPr>
            <w:noProof/>
            <w:webHidden/>
          </w:rPr>
        </w:r>
      </w:ins>
      <w:r>
        <w:rPr>
          <w:noProof/>
          <w:webHidden/>
        </w:rPr>
        <w:fldChar w:fldCharType="separate"/>
      </w:r>
      <w:ins w:id="177" w:author="Author">
        <w:r>
          <w:rPr>
            <w:noProof/>
            <w:webHidden/>
          </w:rPr>
          <w:t>31</w:t>
        </w:r>
        <w:r>
          <w:rPr>
            <w:noProof/>
            <w:webHidden/>
          </w:rPr>
          <w:fldChar w:fldCharType="end"/>
        </w:r>
        <w:r w:rsidRPr="0029122C">
          <w:rPr>
            <w:rStyle w:val="Hyperlink"/>
            <w:noProof/>
          </w:rPr>
          <w:fldChar w:fldCharType="end"/>
        </w:r>
      </w:ins>
    </w:p>
    <w:p w14:paraId="72BABE03" w14:textId="52050CFC" w:rsidR="008D5E7E" w:rsidRDefault="008D5E7E">
      <w:pPr>
        <w:pStyle w:val="TOC4"/>
        <w:tabs>
          <w:tab w:val="left" w:pos="1760"/>
          <w:tab w:val="right" w:leader="dot" w:pos="9350"/>
        </w:tabs>
        <w:rPr>
          <w:ins w:id="178" w:author="Author"/>
          <w:rFonts w:asciiTheme="minorHAnsi" w:eastAsiaTheme="minorEastAsia" w:hAnsiTheme="minorHAnsi" w:cstheme="minorBidi"/>
          <w:noProof/>
          <w:szCs w:val="22"/>
        </w:rPr>
      </w:pPr>
      <w:ins w:id="179" w:author="Author">
        <w:r w:rsidRPr="0029122C">
          <w:rPr>
            <w:rStyle w:val="Hyperlink"/>
            <w:noProof/>
          </w:rPr>
          <w:fldChar w:fldCharType="begin"/>
        </w:r>
        <w:r w:rsidRPr="0029122C">
          <w:rPr>
            <w:rStyle w:val="Hyperlink"/>
            <w:noProof/>
          </w:rPr>
          <w:instrText xml:space="preserve"> </w:instrText>
        </w:r>
        <w:r>
          <w:rPr>
            <w:noProof/>
          </w:rPr>
          <w:instrText>HYPERLINK \l "_Toc442446178"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7.1.3.2.</w:t>
        </w:r>
        <w:r>
          <w:rPr>
            <w:rFonts w:asciiTheme="minorHAnsi" w:eastAsiaTheme="minorEastAsia" w:hAnsiTheme="minorHAnsi" w:cstheme="minorBidi"/>
            <w:noProof/>
            <w:szCs w:val="22"/>
          </w:rPr>
          <w:tab/>
        </w:r>
        <w:r w:rsidRPr="0029122C">
          <w:rPr>
            <w:rStyle w:val="Hyperlink"/>
            <w:noProof/>
          </w:rPr>
          <w:t>Reporting</w:t>
        </w:r>
        <w:r>
          <w:rPr>
            <w:noProof/>
            <w:webHidden/>
          </w:rPr>
          <w:tab/>
        </w:r>
        <w:r>
          <w:rPr>
            <w:noProof/>
            <w:webHidden/>
          </w:rPr>
          <w:fldChar w:fldCharType="begin"/>
        </w:r>
        <w:r>
          <w:rPr>
            <w:noProof/>
            <w:webHidden/>
          </w:rPr>
          <w:instrText xml:space="preserve"> PAGEREF _Toc442446178 \h </w:instrText>
        </w:r>
        <w:r>
          <w:rPr>
            <w:noProof/>
            <w:webHidden/>
          </w:rPr>
        </w:r>
      </w:ins>
      <w:r>
        <w:rPr>
          <w:noProof/>
          <w:webHidden/>
        </w:rPr>
        <w:fldChar w:fldCharType="separate"/>
      </w:r>
      <w:ins w:id="180" w:author="Author">
        <w:r>
          <w:rPr>
            <w:noProof/>
            <w:webHidden/>
          </w:rPr>
          <w:t>35</w:t>
        </w:r>
        <w:r>
          <w:rPr>
            <w:noProof/>
            <w:webHidden/>
          </w:rPr>
          <w:fldChar w:fldCharType="end"/>
        </w:r>
        <w:r w:rsidRPr="0029122C">
          <w:rPr>
            <w:rStyle w:val="Hyperlink"/>
            <w:noProof/>
          </w:rPr>
          <w:fldChar w:fldCharType="end"/>
        </w:r>
      </w:ins>
    </w:p>
    <w:p w14:paraId="0118739A" w14:textId="1474D633" w:rsidR="008D5E7E" w:rsidRDefault="008D5E7E">
      <w:pPr>
        <w:pStyle w:val="TOC4"/>
        <w:tabs>
          <w:tab w:val="left" w:pos="1760"/>
          <w:tab w:val="right" w:leader="dot" w:pos="9350"/>
        </w:tabs>
        <w:rPr>
          <w:ins w:id="181" w:author="Author"/>
          <w:rFonts w:asciiTheme="minorHAnsi" w:eastAsiaTheme="minorEastAsia" w:hAnsiTheme="minorHAnsi" w:cstheme="minorBidi"/>
          <w:noProof/>
          <w:szCs w:val="22"/>
        </w:rPr>
      </w:pPr>
      <w:ins w:id="182" w:author="Author">
        <w:r w:rsidRPr="0029122C">
          <w:rPr>
            <w:rStyle w:val="Hyperlink"/>
            <w:noProof/>
          </w:rPr>
          <w:fldChar w:fldCharType="begin"/>
        </w:r>
        <w:r w:rsidRPr="0029122C">
          <w:rPr>
            <w:rStyle w:val="Hyperlink"/>
            <w:noProof/>
          </w:rPr>
          <w:instrText xml:space="preserve"> </w:instrText>
        </w:r>
        <w:r>
          <w:rPr>
            <w:noProof/>
          </w:rPr>
          <w:instrText>HYPERLINK \l "_Toc442446179"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7.1.3.3.</w:t>
        </w:r>
        <w:r>
          <w:rPr>
            <w:rFonts w:asciiTheme="minorHAnsi" w:eastAsiaTheme="minorEastAsia" w:hAnsiTheme="minorHAnsi" w:cstheme="minorBidi"/>
            <w:noProof/>
            <w:szCs w:val="22"/>
          </w:rPr>
          <w:tab/>
        </w:r>
        <w:r w:rsidRPr="0029122C">
          <w:rPr>
            <w:rStyle w:val="Hyperlink"/>
            <w:noProof/>
          </w:rPr>
          <w:t>Modeling Engine</w:t>
        </w:r>
        <w:r>
          <w:rPr>
            <w:noProof/>
            <w:webHidden/>
          </w:rPr>
          <w:tab/>
        </w:r>
        <w:r>
          <w:rPr>
            <w:noProof/>
            <w:webHidden/>
          </w:rPr>
          <w:fldChar w:fldCharType="begin"/>
        </w:r>
        <w:r>
          <w:rPr>
            <w:noProof/>
            <w:webHidden/>
          </w:rPr>
          <w:instrText xml:space="preserve"> PAGEREF _Toc442446179 \h </w:instrText>
        </w:r>
        <w:r>
          <w:rPr>
            <w:noProof/>
            <w:webHidden/>
          </w:rPr>
        </w:r>
      </w:ins>
      <w:r>
        <w:rPr>
          <w:noProof/>
          <w:webHidden/>
        </w:rPr>
        <w:fldChar w:fldCharType="separate"/>
      </w:r>
      <w:ins w:id="183" w:author="Author">
        <w:r>
          <w:rPr>
            <w:noProof/>
            <w:webHidden/>
          </w:rPr>
          <w:t>35</w:t>
        </w:r>
        <w:r>
          <w:rPr>
            <w:noProof/>
            <w:webHidden/>
          </w:rPr>
          <w:fldChar w:fldCharType="end"/>
        </w:r>
        <w:r w:rsidRPr="0029122C">
          <w:rPr>
            <w:rStyle w:val="Hyperlink"/>
            <w:noProof/>
          </w:rPr>
          <w:fldChar w:fldCharType="end"/>
        </w:r>
      </w:ins>
    </w:p>
    <w:p w14:paraId="22178DD3" w14:textId="6BA6A98A" w:rsidR="008D5E7E" w:rsidRDefault="008D5E7E">
      <w:pPr>
        <w:pStyle w:val="TOC3"/>
        <w:rPr>
          <w:ins w:id="184" w:author="Author"/>
          <w:rFonts w:asciiTheme="minorHAnsi" w:eastAsiaTheme="minorEastAsia" w:hAnsiTheme="minorHAnsi" w:cstheme="minorBidi"/>
          <w:b w:val="0"/>
          <w:noProof/>
          <w:sz w:val="22"/>
          <w:szCs w:val="22"/>
        </w:rPr>
      </w:pPr>
      <w:ins w:id="185" w:author="Author">
        <w:r w:rsidRPr="0029122C">
          <w:rPr>
            <w:rStyle w:val="Hyperlink"/>
            <w:noProof/>
          </w:rPr>
          <w:fldChar w:fldCharType="begin"/>
        </w:r>
        <w:r w:rsidRPr="0029122C">
          <w:rPr>
            <w:rStyle w:val="Hyperlink"/>
            <w:noProof/>
          </w:rPr>
          <w:instrText xml:space="preserve"> </w:instrText>
        </w:r>
        <w:r>
          <w:rPr>
            <w:noProof/>
          </w:rPr>
          <w:instrText>HYPERLINK \l "_Toc442446180"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7.1.4.</w:t>
        </w:r>
        <w:r>
          <w:rPr>
            <w:rFonts w:asciiTheme="minorHAnsi" w:eastAsiaTheme="minorEastAsia" w:hAnsiTheme="minorHAnsi" w:cstheme="minorBidi"/>
            <w:b w:val="0"/>
            <w:noProof/>
            <w:sz w:val="22"/>
            <w:szCs w:val="22"/>
          </w:rPr>
          <w:tab/>
        </w:r>
        <w:r w:rsidRPr="0029122C">
          <w:rPr>
            <w:rStyle w:val="Hyperlink"/>
            <w:noProof/>
          </w:rPr>
          <w:t>Logging and Auditing</w:t>
        </w:r>
        <w:r>
          <w:rPr>
            <w:noProof/>
            <w:webHidden/>
          </w:rPr>
          <w:tab/>
        </w:r>
        <w:r>
          <w:rPr>
            <w:noProof/>
            <w:webHidden/>
          </w:rPr>
          <w:fldChar w:fldCharType="begin"/>
        </w:r>
        <w:r>
          <w:rPr>
            <w:noProof/>
            <w:webHidden/>
          </w:rPr>
          <w:instrText xml:space="preserve"> PAGEREF _Toc442446180 \h </w:instrText>
        </w:r>
        <w:r>
          <w:rPr>
            <w:noProof/>
            <w:webHidden/>
          </w:rPr>
        </w:r>
      </w:ins>
      <w:r>
        <w:rPr>
          <w:noProof/>
          <w:webHidden/>
        </w:rPr>
        <w:fldChar w:fldCharType="separate"/>
      </w:r>
      <w:ins w:id="186" w:author="Author">
        <w:r>
          <w:rPr>
            <w:noProof/>
            <w:webHidden/>
          </w:rPr>
          <w:t>36</w:t>
        </w:r>
        <w:r>
          <w:rPr>
            <w:noProof/>
            <w:webHidden/>
          </w:rPr>
          <w:fldChar w:fldCharType="end"/>
        </w:r>
        <w:r w:rsidRPr="0029122C">
          <w:rPr>
            <w:rStyle w:val="Hyperlink"/>
            <w:noProof/>
          </w:rPr>
          <w:fldChar w:fldCharType="end"/>
        </w:r>
      </w:ins>
    </w:p>
    <w:p w14:paraId="7CA897F0" w14:textId="431183F0" w:rsidR="008D5E7E" w:rsidRDefault="008D5E7E">
      <w:pPr>
        <w:pStyle w:val="TOC3"/>
        <w:rPr>
          <w:ins w:id="187" w:author="Author"/>
          <w:rFonts w:asciiTheme="minorHAnsi" w:eastAsiaTheme="minorEastAsia" w:hAnsiTheme="minorHAnsi" w:cstheme="minorBidi"/>
          <w:b w:val="0"/>
          <w:noProof/>
          <w:sz w:val="22"/>
          <w:szCs w:val="22"/>
        </w:rPr>
      </w:pPr>
      <w:ins w:id="188" w:author="Author">
        <w:r w:rsidRPr="0029122C">
          <w:rPr>
            <w:rStyle w:val="Hyperlink"/>
            <w:noProof/>
          </w:rPr>
          <w:fldChar w:fldCharType="begin"/>
        </w:r>
        <w:r w:rsidRPr="0029122C">
          <w:rPr>
            <w:rStyle w:val="Hyperlink"/>
            <w:noProof/>
          </w:rPr>
          <w:instrText xml:space="preserve"> </w:instrText>
        </w:r>
        <w:r>
          <w:rPr>
            <w:noProof/>
          </w:rPr>
          <w:instrText>HYPERLINK \l "_Toc442446181"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7.1.5.</w:t>
        </w:r>
        <w:r>
          <w:rPr>
            <w:rFonts w:asciiTheme="minorHAnsi" w:eastAsiaTheme="minorEastAsia" w:hAnsiTheme="minorHAnsi" w:cstheme="minorBidi"/>
            <w:b w:val="0"/>
            <w:noProof/>
            <w:sz w:val="22"/>
            <w:szCs w:val="22"/>
          </w:rPr>
          <w:tab/>
        </w:r>
        <w:r w:rsidRPr="0029122C">
          <w:rPr>
            <w:rStyle w:val="Hyperlink"/>
            <w:noProof/>
          </w:rPr>
          <w:t>Exception Handling</w:t>
        </w:r>
        <w:r>
          <w:rPr>
            <w:noProof/>
            <w:webHidden/>
          </w:rPr>
          <w:tab/>
        </w:r>
        <w:r>
          <w:rPr>
            <w:noProof/>
            <w:webHidden/>
          </w:rPr>
          <w:fldChar w:fldCharType="begin"/>
        </w:r>
        <w:r>
          <w:rPr>
            <w:noProof/>
            <w:webHidden/>
          </w:rPr>
          <w:instrText xml:space="preserve"> PAGEREF _Toc442446181 \h </w:instrText>
        </w:r>
        <w:r>
          <w:rPr>
            <w:noProof/>
            <w:webHidden/>
          </w:rPr>
        </w:r>
      </w:ins>
      <w:r>
        <w:rPr>
          <w:noProof/>
          <w:webHidden/>
        </w:rPr>
        <w:fldChar w:fldCharType="separate"/>
      </w:r>
      <w:ins w:id="189" w:author="Author">
        <w:r>
          <w:rPr>
            <w:noProof/>
            <w:webHidden/>
          </w:rPr>
          <w:t>36</w:t>
        </w:r>
        <w:r>
          <w:rPr>
            <w:noProof/>
            <w:webHidden/>
          </w:rPr>
          <w:fldChar w:fldCharType="end"/>
        </w:r>
        <w:r w:rsidRPr="0029122C">
          <w:rPr>
            <w:rStyle w:val="Hyperlink"/>
            <w:noProof/>
          </w:rPr>
          <w:fldChar w:fldCharType="end"/>
        </w:r>
      </w:ins>
    </w:p>
    <w:p w14:paraId="6AD9D80B" w14:textId="7538318F" w:rsidR="008D5E7E" w:rsidRDefault="008D5E7E">
      <w:pPr>
        <w:pStyle w:val="TOC1"/>
        <w:rPr>
          <w:ins w:id="190" w:author="Author"/>
          <w:rFonts w:asciiTheme="minorHAnsi" w:eastAsiaTheme="minorEastAsia" w:hAnsiTheme="minorHAnsi" w:cstheme="minorBidi"/>
          <w:b w:val="0"/>
          <w:noProof/>
          <w:sz w:val="22"/>
          <w:szCs w:val="22"/>
        </w:rPr>
      </w:pPr>
      <w:ins w:id="191" w:author="Author">
        <w:r w:rsidRPr="0029122C">
          <w:rPr>
            <w:rStyle w:val="Hyperlink"/>
            <w:noProof/>
          </w:rPr>
          <w:fldChar w:fldCharType="begin"/>
        </w:r>
        <w:r w:rsidRPr="0029122C">
          <w:rPr>
            <w:rStyle w:val="Hyperlink"/>
            <w:noProof/>
          </w:rPr>
          <w:instrText xml:space="preserve"> </w:instrText>
        </w:r>
        <w:r>
          <w:rPr>
            <w:noProof/>
          </w:rPr>
          <w:instrText>HYPERLINK \l "_Toc442446182"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8.</w:t>
        </w:r>
        <w:r>
          <w:rPr>
            <w:rFonts w:asciiTheme="minorHAnsi" w:eastAsiaTheme="minorEastAsia" w:hAnsiTheme="minorHAnsi" w:cstheme="minorBidi"/>
            <w:b w:val="0"/>
            <w:noProof/>
            <w:sz w:val="22"/>
            <w:szCs w:val="22"/>
          </w:rPr>
          <w:tab/>
        </w:r>
        <w:r w:rsidRPr="0029122C">
          <w:rPr>
            <w:rStyle w:val="Hyperlink"/>
            <w:noProof/>
          </w:rPr>
          <w:t>Physical Phase</w:t>
        </w:r>
        <w:r>
          <w:rPr>
            <w:noProof/>
            <w:webHidden/>
          </w:rPr>
          <w:tab/>
        </w:r>
        <w:r>
          <w:rPr>
            <w:noProof/>
            <w:webHidden/>
          </w:rPr>
          <w:fldChar w:fldCharType="begin"/>
        </w:r>
        <w:r>
          <w:rPr>
            <w:noProof/>
            <w:webHidden/>
          </w:rPr>
          <w:instrText xml:space="preserve"> PAGEREF _Toc442446182 \h </w:instrText>
        </w:r>
        <w:r>
          <w:rPr>
            <w:noProof/>
            <w:webHidden/>
          </w:rPr>
        </w:r>
      </w:ins>
      <w:r>
        <w:rPr>
          <w:noProof/>
          <w:webHidden/>
        </w:rPr>
        <w:fldChar w:fldCharType="separate"/>
      </w:r>
      <w:ins w:id="192" w:author="Author">
        <w:r>
          <w:rPr>
            <w:noProof/>
            <w:webHidden/>
          </w:rPr>
          <w:t>36</w:t>
        </w:r>
        <w:r>
          <w:rPr>
            <w:noProof/>
            <w:webHidden/>
          </w:rPr>
          <w:fldChar w:fldCharType="end"/>
        </w:r>
        <w:r w:rsidRPr="0029122C">
          <w:rPr>
            <w:rStyle w:val="Hyperlink"/>
            <w:noProof/>
          </w:rPr>
          <w:fldChar w:fldCharType="end"/>
        </w:r>
      </w:ins>
    </w:p>
    <w:p w14:paraId="42421E59" w14:textId="1003A529" w:rsidR="008D5E7E" w:rsidRDefault="008D5E7E">
      <w:pPr>
        <w:pStyle w:val="TOC2"/>
        <w:rPr>
          <w:ins w:id="193" w:author="Author"/>
          <w:rFonts w:asciiTheme="minorHAnsi" w:eastAsiaTheme="minorEastAsia" w:hAnsiTheme="minorHAnsi" w:cstheme="minorBidi"/>
          <w:b w:val="0"/>
          <w:noProof/>
          <w:sz w:val="22"/>
          <w:szCs w:val="22"/>
        </w:rPr>
      </w:pPr>
      <w:ins w:id="194" w:author="Author">
        <w:r w:rsidRPr="0029122C">
          <w:rPr>
            <w:rStyle w:val="Hyperlink"/>
            <w:noProof/>
          </w:rPr>
          <w:fldChar w:fldCharType="begin"/>
        </w:r>
        <w:r w:rsidRPr="0029122C">
          <w:rPr>
            <w:rStyle w:val="Hyperlink"/>
            <w:noProof/>
          </w:rPr>
          <w:instrText xml:space="preserve"> </w:instrText>
        </w:r>
        <w:r>
          <w:rPr>
            <w:noProof/>
          </w:rPr>
          <w:instrText>HYPERLINK \l "_Toc442446183"</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8.1.</w:t>
        </w:r>
        <w:r>
          <w:rPr>
            <w:rFonts w:asciiTheme="minorHAnsi" w:eastAsiaTheme="minorEastAsia" w:hAnsiTheme="minorHAnsi" w:cstheme="minorBidi"/>
            <w:b w:val="0"/>
            <w:noProof/>
            <w:sz w:val="22"/>
            <w:szCs w:val="22"/>
          </w:rPr>
          <w:tab/>
        </w:r>
        <w:r w:rsidRPr="0029122C">
          <w:rPr>
            <w:rStyle w:val="Hyperlink"/>
            <w:noProof/>
          </w:rPr>
          <w:t>Hardware Architecture</w:t>
        </w:r>
        <w:r>
          <w:rPr>
            <w:noProof/>
            <w:webHidden/>
          </w:rPr>
          <w:tab/>
        </w:r>
        <w:r>
          <w:rPr>
            <w:noProof/>
            <w:webHidden/>
          </w:rPr>
          <w:fldChar w:fldCharType="begin"/>
        </w:r>
        <w:r>
          <w:rPr>
            <w:noProof/>
            <w:webHidden/>
          </w:rPr>
          <w:instrText xml:space="preserve"> PAGEREF _Toc442446183 \h </w:instrText>
        </w:r>
        <w:r>
          <w:rPr>
            <w:noProof/>
            <w:webHidden/>
          </w:rPr>
        </w:r>
      </w:ins>
      <w:r>
        <w:rPr>
          <w:noProof/>
          <w:webHidden/>
        </w:rPr>
        <w:fldChar w:fldCharType="separate"/>
      </w:r>
      <w:ins w:id="195" w:author="Author">
        <w:r>
          <w:rPr>
            <w:noProof/>
            <w:webHidden/>
          </w:rPr>
          <w:t>36</w:t>
        </w:r>
        <w:r>
          <w:rPr>
            <w:noProof/>
            <w:webHidden/>
          </w:rPr>
          <w:fldChar w:fldCharType="end"/>
        </w:r>
        <w:r w:rsidRPr="0029122C">
          <w:rPr>
            <w:rStyle w:val="Hyperlink"/>
            <w:noProof/>
          </w:rPr>
          <w:fldChar w:fldCharType="end"/>
        </w:r>
      </w:ins>
    </w:p>
    <w:p w14:paraId="7D931C03" w14:textId="1CB06C0D" w:rsidR="008D5E7E" w:rsidRDefault="008D5E7E">
      <w:pPr>
        <w:pStyle w:val="TOC2"/>
        <w:rPr>
          <w:ins w:id="196" w:author="Author"/>
          <w:rFonts w:asciiTheme="minorHAnsi" w:eastAsiaTheme="minorEastAsia" w:hAnsiTheme="minorHAnsi" w:cstheme="minorBidi"/>
          <w:b w:val="0"/>
          <w:noProof/>
          <w:sz w:val="22"/>
          <w:szCs w:val="22"/>
        </w:rPr>
      </w:pPr>
      <w:ins w:id="197" w:author="Author">
        <w:r w:rsidRPr="0029122C">
          <w:rPr>
            <w:rStyle w:val="Hyperlink"/>
            <w:noProof/>
          </w:rPr>
          <w:fldChar w:fldCharType="begin"/>
        </w:r>
        <w:r w:rsidRPr="0029122C">
          <w:rPr>
            <w:rStyle w:val="Hyperlink"/>
            <w:noProof/>
          </w:rPr>
          <w:instrText xml:space="preserve"> </w:instrText>
        </w:r>
        <w:r>
          <w:rPr>
            <w:noProof/>
          </w:rPr>
          <w:instrText>HYPERLINK \l "_Toc442446184"</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8.2.</w:t>
        </w:r>
        <w:r>
          <w:rPr>
            <w:rFonts w:asciiTheme="minorHAnsi" w:eastAsiaTheme="minorEastAsia" w:hAnsiTheme="minorHAnsi" w:cstheme="minorBidi"/>
            <w:b w:val="0"/>
            <w:noProof/>
            <w:sz w:val="22"/>
            <w:szCs w:val="22"/>
          </w:rPr>
          <w:tab/>
        </w:r>
        <w:r w:rsidRPr="0029122C">
          <w:rPr>
            <w:rStyle w:val="Hyperlink"/>
            <w:noProof/>
          </w:rPr>
          <w:t>Network Architecture</w:t>
        </w:r>
        <w:r>
          <w:rPr>
            <w:noProof/>
            <w:webHidden/>
          </w:rPr>
          <w:tab/>
        </w:r>
        <w:r>
          <w:rPr>
            <w:noProof/>
            <w:webHidden/>
          </w:rPr>
          <w:fldChar w:fldCharType="begin"/>
        </w:r>
        <w:r>
          <w:rPr>
            <w:noProof/>
            <w:webHidden/>
          </w:rPr>
          <w:instrText xml:space="preserve"> PAGEREF _Toc442446184 \h </w:instrText>
        </w:r>
        <w:r>
          <w:rPr>
            <w:noProof/>
            <w:webHidden/>
          </w:rPr>
        </w:r>
      </w:ins>
      <w:r>
        <w:rPr>
          <w:noProof/>
          <w:webHidden/>
        </w:rPr>
        <w:fldChar w:fldCharType="separate"/>
      </w:r>
      <w:ins w:id="198" w:author="Author">
        <w:r>
          <w:rPr>
            <w:noProof/>
            <w:webHidden/>
          </w:rPr>
          <w:t>37</w:t>
        </w:r>
        <w:r>
          <w:rPr>
            <w:noProof/>
            <w:webHidden/>
          </w:rPr>
          <w:fldChar w:fldCharType="end"/>
        </w:r>
        <w:r w:rsidRPr="0029122C">
          <w:rPr>
            <w:rStyle w:val="Hyperlink"/>
            <w:noProof/>
          </w:rPr>
          <w:fldChar w:fldCharType="end"/>
        </w:r>
      </w:ins>
    </w:p>
    <w:p w14:paraId="0FA69D92" w14:textId="5E23F9C8" w:rsidR="008D5E7E" w:rsidRDefault="008D5E7E">
      <w:pPr>
        <w:pStyle w:val="TOC1"/>
        <w:rPr>
          <w:ins w:id="199" w:author="Author"/>
          <w:rFonts w:asciiTheme="minorHAnsi" w:eastAsiaTheme="minorEastAsia" w:hAnsiTheme="minorHAnsi" w:cstheme="minorBidi"/>
          <w:b w:val="0"/>
          <w:noProof/>
          <w:sz w:val="22"/>
          <w:szCs w:val="22"/>
        </w:rPr>
      </w:pPr>
      <w:ins w:id="200" w:author="Author">
        <w:r w:rsidRPr="0029122C">
          <w:rPr>
            <w:rStyle w:val="Hyperlink"/>
            <w:noProof/>
          </w:rPr>
          <w:fldChar w:fldCharType="begin"/>
        </w:r>
        <w:r w:rsidRPr="0029122C">
          <w:rPr>
            <w:rStyle w:val="Hyperlink"/>
            <w:noProof/>
          </w:rPr>
          <w:instrText xml:space="preserve"> </w:instrText>
        </w:r>
        <w:r>
          <w:rPr>
            <w:noProof/>
          </w:rPr>
          <w:instrText>HYPERLINK \l "_Toc442446186"</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9.</w:t>
        </w:r>
        <w:r>
          <w:rPr>
            <w:rFonts w:asciiTheme="minorHAnsi" w:eastAsiaTheme="minorEastAsia" w:hAnsiTheme="minorHAnsi" w:cstheme="minorBidi"/>
            <w:b w:val="0"/>
            <w:noProof/>
            <w:sz w:val="22"/>
            <w:szCs w:val="22"/>
          </w:rPr>
          <w:tab/>
        </w:r>
        <w:r w:rsidRPr="0029122C">
          <w:rPr>
            <w:rStyle w:val="Hyperlink"/>
            <w:noProof/>
          </w:rPr>
          <w:t>Attachment A – Approval Signatures</w:t>
        </w:r>
        <w:r>
          <w:rPr>
            <w:noProof/>
            <w:webHidden/>
          </w:rPr>
          <w:tab/>
        </w:r>
        <w:r>
          <w:rPr>
            <w:noProof/>
            <w:webHidden/>
          </w:rPr>
          <w:fldChar w:fldCharType="begin"/>
        </w:r>
        <w:r>
          <w:rPr>
            <w:noProof/>
            <w:webHidden/>
          </w:rPr>
          <w:instrText xml:space="preserve"> PAGEREF _Toc442446186 \h </w:instrText>
        </w:r>
        <w:r>
          <w:rPr>
            <w:noProof/>
            <w:webHidden/>
          </w:rPr>
        </w:r>
      </w:ins>
      <w:r>
        <w:rPr>
          <w:noProof/>
          <w:webHidden/>
        </w:rPr>
        <w:fldChar w:fldCharType="separate"/>
      </w:r>
      <w:ins w:id="201" w:author="Author">
        <w:r>
          <w:rPr>
            <w:noProof/>
            <w:webHidden/>
          </w:rPr>
          <w:t>38</w:t>
        </w:r>
        <w:r>
          <w:rPr>
            <w:noProof/>
            <w:webHidden/>
          </w:rPr>
          <w:fldChar w:fldCharType="end"/>
        </w:r>
        <w:r w:rsidRPr="0029122C">
          <w:rPr>
            <w:rStyle w:val="Hyperlink"/>
            <w:noProof/>
          </w:rPr>
          <w:fldChar w:fldCharType="end"/>
        </w:r>
      </w:ins>
    </w:p>
    <w:p w14:paraId="05F7B4E5" w14:textId="5935A1BD" w:rsidR="008D5E7E" w:rsidRDefault="008D5E7E">
      <w:pPr>
        <w:pStyle w:val="TOC1"/>
        <w:rPr>
          <w:ins w:id="202" w:author="Author"/>
          <w:rFonts w:asciiTheme="minorHAnsi" w:eastAsiaTheme="minorEastAsia" w:hAnsiTheme="minorHAnsi" w:cstheme="minorBidi"/>
          <w:b w:val="0"/>
          <w:noProof/>
          <w:sz w:val="22"/>
          <w:szCs w:val="22"/>
        </w:rPr>
      </w:pPr>
      <w:ins w:id="203" w:author="Author">
        <w:r w:rsidRPr="0029122C">
          <w:rPr>
            <w:rStyle w:val="Hyperlink"/>
            <w:noProof/>
          </w:rPr>
          <w:fldChar w:fldCharType="begin"/>
        </w:r>
        <w:r w:rsidRPr="0029122C">
          <w:rPr>
            <w:rStyle w:val="Hyperlink"/>
            <w:noProof/>
          </w:rPr>
          <w:instrText xml:space="preserve"> </w:instrText>
        </w:r>
        <w:r>
          <w:rPr>
            <w:noProof/>
          </w:rPr>
          <w:instrText>HYPERLINK \l "_Toc442446187"</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w:t>
        </w:r>
        <w:r>
          <w:rPr>
            <w:rFonts w:asciiTheme="minorHAnsi" w:eastAsiaTheme="minorEastAsia" w:hAnsiTheme="minorHAnsi" w:cstheme="minorBidi"/>
            <w:b w:val="0"/>
            <w:noProof/>
            <w:sz w:val="22"/>
            <w:szCs w:val="22"/>
          </w:rPr>
          <w:tab/>
        </w:r>
        <w:r w:rsidRPr="0029122C">
          <w:rPr>
            <w:rStyle w:val="Hyperlink"/>
            <w:noProof/>
          </w:rPr>
          <w:t>Additional Information</w:t>
        </w:r>
        <w:r>
          <w:rPr>
            <w:noProof/>
            <w:webHidden/>
          </w:rPr>
          <w:tab/>
        </w:r>
        <w:r>
          <w:rPr>
            <w:noProof/>
            <w:webHidden/>
          </w:rPr>
          <w:fldChar w:fldCharType="begin"/>
        </w:r>
        <w:r>
          <w:rPr>
            <w:noProof/>
            <w:webHidden/>
          </w:rPr>
          <w:instrText xml:space="preserve"> PAGEREF _Toc442446187 \h </w:instrText>
        </w:r>
        <w:r>
          <w:rPr>
            <w:noProof/>
            <w:webHidden/>
          </w:rPr>
        </w:r>
      </w:ins>
      <w:r>
        <w:rPr>
          <w:noProof/>
          <w:webHidden/>
        </w:rPr>
        <w:fldChar w:fldCharType="separate"/>
      </w:r>
      <w:ins w:id="204" w:author="Author">
        <w:r>
          <w:rPr>
            <w:noProof/>
            <w:webHidden/>
          </w:rPr>
          <w:t>39</w:t>
        </w:r>
        <w:r>
          <w:rPr>
            <w:noProof/>
            <w:webHidden/>
          </w:rPr>
          <w:fldChar w:fldCharType="end"/>
        </w:r>
        <w:r w:rsidRPr="0029122C">
          <w:rPr>
            <w:rStyle w:val="Hyperlink"/>
            <w:noProof/>
          </w:rPr>
          <w:fldChar w:fldCharType="end"/>
        </w:r>
      </w:ins>
    </w:p>
    <w:p w14:paraId="0AE37A47" w14:textId="2C001C80" w:rsidR="008D5E7E" w:rsidRDefault="008D5E7E">
      <w:pPr>
        <w:pStyle w:val="TOC2"/>
        <w:rPr>
          <w:ins w:id="205" w:author="Author"/>
          <w:rFonts w:asciiTheme="minorHAnsi" w:eastAsiaTheme="minorEastAsia" w:hAnsiTheme="minorHAnsi" w:cstheme="minorBidi"/>
          <w:b w:val="0"/>
          <w:noProof/>
          <w:sz w:val="22"/>
          <w:szCs w:val="22"/>
        </w:rPr>
      </w:pPr>
      <w:ins w:id="206" w:author="Author">
        <w:r w:rsidRPr="0029122C">
          <w:rPr>
            <w:rStyle w:val="Hyperlink"/>
            <w:noProof/>
          </w:rPr>
          <w:fldChar w:fldCharType="begin"/>
        </w:r>
        <w:r w:rsidRPr="0029122C">
          <w:rPr>
            <w:rStyle w:val="Hyperlink"/>
            <w:noProof/>
          </w:rPr>
          <w:instrText xml:space="preserve"> </w:instrText>
        </w:r>
        <w:r>
          <w:rPr>
            <w:noProof/>
          </w:rPr>
          <w:instrText>HYPERLINK \l "_Toc442446188"</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A.1.</w:t>
        </w:r>
        <w:r>
          <w:rPr>
            <w:rFonts w:asciiTheme="minorHAnsi" w:eastAsiaTheme="minorEastAsia" w:hAnsiTheme="minorHAnsi" w:cstheme="minorBidi"/>
            <w:b w:val="0"/>
            <w:noProof/>
            <w:sz w:val="22"/>
            <w:szCs w:val="22"/>
          </w:rPr>
          <w:tab/>
        </w:r>
        <w:r w:rsidRPr="0029122C">
          <w:rPr>
            <w:rStyle w:val="Hyperlink"/>
            <w:noProof/>
          </w:rPr>
          <w:t>Identification of Technology and Standards</w:t>
        </w:r>
        <w:r>
          <w:rPr>
            <w:noProof/>
            <w:webHidden/>
          </w:rPr>
          <w:tab/>
        </w:r>
        <w:r>
          <w:rPr>
            <w:noProof/>
            <w:webHidden/>
          </w:rPr>
          <w:fldChar w:fldCharType="begin"/>
        </w:r>
        <w:r>
          <w:rPr>
            <w:noProof/>
            <w:webHidden/>
          </w:rPr>
          <w:instrText xml:space="preserve"> PAGEREF _Toc442446188 \h </w:instrText>
        </w:r>
        <w:r>
          <w:rPr>
            <w:noProof/>
            <w:webHidden/>
          </w:rPr>
        </w:r>
      </w:ins>
      <w:r>
        <w:rPr>
          <w:noProof/>
          <w:webHidden/>
        </w:rPr>
        <w:fldChar w:fldCharType="separate"/>
      </w:r>
      <w:ins w:id="207" w:author="Author">
        <w:r>
          <w:rPr>
            <w:noProof/>
            <w:webHidden/>
          </w:rPr>
          <w:t>39</w:t>
        </w:r>
        <w:r>
          <w:rPr>
            <w:noProof/>
            <w:webHidden/>
          </w:rPr>
          <w:fldChar w:fldCharType="end"/>
        </w:r>
        <w:r w:rsidRPr="0029122C">
          <w:rPr>
            <w:rStyle w:val="Hyperlink"/>
            <w:noProof/>
          </w:rPr>
          <w:fldChar w:fldCharType="end"/>
        </w:r>
      </w:ins>
    </w:p>
    <w:p w14:paraId="53D6BB67" w14:textId="659F4B4A" w:rsidR="008D5E7E" w:rsidRDefault="008D5E7E">
      <w:pPr>
        <w:pStyle w:val="TOC2"/>
        <w:rPr>
          <w:ins w:id="208" w:author="Author"/>
          <w:rFonts w:asciiTheme="minorHAnsi" w:eastAsiaTheme="minorEastAsia" w:hAnsiTheme="minorHAnsi" w:cstheme="minorBidi"/>
          <w:b w:val="0"/>
          <w:noProof/>
          <w:sz w:val="22"/>
          <w:szCs w:val="22"/>
        </w:rPr>
      </w:pPr>
      <w:ins w:id="209" w:author="Author">
        <w:r w:rsidRPr="0029122C">
          <w:rPr>
            <w:rStyle w:val="Hyperlink"/>
            <w:noProof/>
          </w:rPr>
          <w:fldChar w:fldCharType="begin"/>
        </w:r>
        <w:r w:rsidRPr="0029122C">
          <w:rPr>
            <w:rStyle w:val="Hyperlink"/>
            <w:noProof/>
          </w:rPr>
          <w:instrText xml:space="preserve"> </w:instrText>
        </w:r>
        <w:r>
          <w:rPr>
            <w:noProof/>
          </w:rPr>
          <w:instrText>HYPERLINK \l "_Toc442446189"</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A.2.</w:t>
        </w:r>
        <w:r>
          <w:rPr>
            <w:rFonts w:asciiTheme="minorHAnsi" w:eastAsiaTheme="minorEastAsia" w:hAnsiTheme="minorHAnsi" w:cstheme="minorBidi"/>
            <w:b w:val="0"/>
            <w:noProof/>
            <w:sz w:val="22"/>
            <w:szCs w:val="22"/>
          </w:rPr>
          <w:tab/>
        </w:r>
        <w:r w:rsidRPr="0029122C">
          <w:rPr>
            <w:rStyle w:val="Hyperlink"/>
            <w:noProof/>
          </w:rPr>
          <w:t>Constraining Policies, Directives and Procedures</w:t>
        </w:r>
        <w:r>
          <w:rPr>
            <w:noProof/>
            <w:webHidden/>
          </w:rPr>
          <w:tab/>
        </w:r>
        <w:r>
          <w:rPr>
            <w:noProof/>
            <w:webHidden/>
          </w:rPr>
          <w:fldChar w:fldCharType="begin"/>
        </w:r>
        <w:r>
          <w:rPr>
            <w:noProof/>
            <w:webHidden/>
          </w:rPr>
          <w:instrText xml:space="preserve"> PAGEREF _Toc442446189 \h </w:instrText>
        </w:r>
        <w:r>
          <w:rPr>
            <w:noProof/>
            <w:webHidden/>
          </w:rPr>
        </w:r>
      </w:ins>
      <w:r>
        <w:rPr>
          <w:noProof/>
          <w:webHidden/>
        </w:rPr>
        <w:fldChar w:fldCharType="separate"/>
      </w:r>
      <w:ins w:id="210" w:author="Author">
        <w:r>
          <w:rPr>
            <w:noProof/>
            <w:webHidden/>
          </w:rPr>
          <w:t>39</w:t>
        </w:r>
        <w:r>
          <w:rPr>
            <w:noProof/>
            <w:webHidden/>
          </w:rPr>
          <w:fldChar w:fldCharType="end"/>
        </w:r>
        <w:r w:rsidRPr="0029122C">
          <w:rPr>
            <w:rStyle w:val="Hyperlink"/>
            <w:noProof/>
          </w:rPr>
          <w:fldChar w:fldCharType="end"/>
        </w:r>
      </w:ins>
    </w:p>
    <w:p w14:paraId="6FE02E70" w14:textId="1895B07D" w:rsidR="008D5E7E" w:rsidRDefault="008D5E7E">
      <w:pPr>
        <w:pStyle w:val="TOC2"/>
        <w:rPr>
          <w:ins w:id="211" w:author="Author"/>
          <w:rFonts w:asciiTheme="minorHAnsi" w:eastAsiaTheme="minorEastAsia" w:hAnsiTheme="minorHAnsi" w:cstheme="minorBidi"/>
          <w:b w:val="0"/>
          <w:noProof/>
          <w:sz w:val="22"/>
          <w:szCs w:val="22"/>
        </w:rPr>
      </w:pPr>
      <w:ins w:id="212" w:author="Author">
        <w:r w:rsidRPr="0029122C">
          <w:rPr>
            <w:rStyle w:val="Hyperlink"/>
            <w:noProof/>
          </w:rPr>
          <w:fldChar w:fldCharType="begin"/>
        </w:r>
        <w:r w:rsidRPr="0029122C">
          <w:rPr>
            <w:rStyle w:val="Hyperlink"/>
            <w:noProof/>
          </w:rPr>
          <w:instrText xml:space="preserve"> </w:instrText>
        </w:r>
        <w:r>
          <w:rPr>
            <w:noProof/>
          </w:rPr>
          <w:instrText>HYPERLINK \l "_Toc442446190"</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A.3.</w:t>
        </w:r>
        <w:r>
          <w:rPr>
            <w:rFonts w:asciiTheme="minorHAnsi" w:eastAsiaTheme="minorEastAsia" w:hAnsiTheme="minorHAnsi" w:cstheme="minorBidi"/>
            <w:b w:val="0"/>
            <w:noProof/>
            <w:sz w:val="22"/>
            <w:szCs w:val="22"/>
          </w:rPr>
          <w:tab/>
        </w:r>
        <w:r w:rsidRPr="0029122C">
          <w:rPr>
            <w:rStyle w:val="Hyperlink"/>
            <w:noProof/>
          </w:rPr>
          <w:t>Requirements Traceability Matrix</w:t>
        </w:r>
        <w:r>
          <w:rPr>
            <w:noProof/>
            <w:webHidden/>
          </w:rPr>
          <w:tab/>
        </w:r>
        <w:r>
          <w:rPr>
            <w:noProof/>
            <w:webHidden/>
          </w:rPr>
          <w:fldChar w:fldCharType="begin"/>
        </w:r>
        <w:r>
          <w:rPr>
            <w:noProof/>
            <w:webHidden/>
          </w:rPr>
          <w:instrText xml:space="preserve"> PAGEREF _Toc442446190 \h </w:instrText>
        </w:r>
        <w:r>
          <w:rPr>
            <w:noProof/>
            <w:webHidden/>
          </w:rPr>
        </w:r>
      </w:ins>
      <w:r>
        <w:rPr>
          <w:noProof/>
          <w:webHidden/>
        </w:rPr>
        <w:fldChar w:fldCharType="separate"/>
      </w:r>
      <w:ins w:id="213" w:author="Author">
        <w:r>
          <w:rPr>
            <w:noProof/>
            <w:webHidden/>
          </w:rPr>
          <w:t>39</w:t>
        </w:r>
        <w:r>
          <w:rPr>
            <w:noProof/>
            <w:webHidden/>
          </w:rPr>
          <w:fldChar w:fldCharType="end"/>
        </w:r>
        <w:r w:rsidRPr="0029122C">
          <w:rPr>
            <w:rStyle w:val="Hyperlink"/>
            <w:noProof/>
          </w:rPr>
          <w:fldChar w:fldCharType="end"/>
        </w:r>
      </w:ins>
    </w:p>
    <w:p w14:paraId="06627E98" w14:textId="408C9CE5" w:rsidR="008D5E7E" w:rsidRDefault="008D5E7E">
      <w:pPr>
        <w:pStyle w:val="TOC2"/>
        <w:rPr>
          <w:ins w:id="214" w:author="Author"/>
          <w:rFonts w:asciiTheme="minorHAnsi" w:eastAsiaTheme="minorEastAsia" w:hAnsiTheme="minorHAnsi" w:cstheme="minorBidi"/>
          <w:b w:val="0"/>
          <w:noProof/>
          <w:sz w:val="22"/>
          <w:szCs w:val="22"/>
        </w:rPr>
      </w:pPr>
      <w:ins w:id="215" w:author="Author">
        <w:r w:rsidRPr="0029122C">
          <w:rPr>
            <w:rStyle w:val="Hyperlink"/>
            <w:noProof/>
          </w:rPr>
          <w:fldChar w:fldCharType="begin"/>
        </w:r>
        <w:r w:rsidRPr="0029122C">
          <w:rPr>
            <w:rStyle w:val="Hyperlink"/>
            <w:noProof/>
          </w:rPr>
          <w:instrText xml:space="preserve"> </w:instrText>
        </w:r>
        <w:r>
          <w:rPr>
            <w:noProof/>
          </w:rPr>
          <w:instrText>HYPERLINK \l "_Toc442446191"</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A.4.</w:t>
        </w:r>
        <w:r>
          <w:rPr>
            <w:rFonts w:asciiTheme="minorHAnsi" w:eastAsiaTheme="minorEastAsia" w:hAnsiTheme="minorHAnsi" w:cstheme="minorBidi"/>
            <w:b w:val="0"/>
            <w:noProof/>
            <w:sz w:val="22"/>
            <w:szCs w:val="22"/>
          </w:rPr>
          <w:tab/>
        </w:r>
        <w:r w:rsidRPr="0029122C">
          <w:rPr>
            <w:rStyle w:val="Hyperlink"/>
            <w:noProof/>
          </w:rPr>
          <w:t>Packaging and Installation</w:t>
        </w:r>
        <w:r>
          <w:rPr>
            <w:noProof/>
            <w:webHidden/>
          </w:rPr>
          <w:tab/>
        </w:r>
        <w:r>
          <w:rPr>
            <w:noProof/>
            <w:webHidden/>
          </w:rPr>
          <w:fldChar w:fldCharType="begin"/>
        </w:r>
        <w:r>
          <w:rPr>
            <w:noProof/>
            <w:webHidden/>
          </w:rPr>
          <w:instrText xml:space="preserve"> PAGEREF _Toc442446191 \h </w:instrText>
        </w:r>
        <w:r>
          <w:rPr>
            <w:noProof/>
            <w:webHidden/>
          </w:rPr>
        </w:r>
      </w:ins>
      <w:r>
        <w:rPr>
          <w:noProof/>
          <w:webHidden/>
        </w:rPr>
        <w:fldChar w:fldCharType="separate"/>
      </w:r>
      <w:ins w:id="216" w:author="Author">
        <w:r>
          <w:rPr>
            <w:noProof/>
            <w:webHidden/>
          </w:rPr>
          <w:t>39</w:t>
        </w:r>
        <w:r>
          <w:rPr>
            <w:noProof/>
            <w:webHidden/>
          </w:rPr>
          <w:fldChar w:fldCharType="end"/>
        </w:r>
        <w:r w:rsidRPr="0029122C">
          <w:rPr>
            <w:rStyle w:val="Hyperlink"/>
            <w:noProof/>
          </w:rPr>
          <w:fldChar w:fldCharType="end"/>
        </w:r>
      </w:ins>
    </w:p>
    <w:p w14:paraId="0B9F4319" w14:textId="7C90B206" w:rsidR="008D5E7E" w:rsidRDefault="008D5E7E">
      <w:pPr>
        <w:pStyle w:val="TOC2"/>
        <w:rPr>
          <w:ins w:id="217" w:author="Author"/>
          <w:rFonts w:asciiTheme="minorHAnsi" w:eastAsiaTheme="minorEastAsia" w:hAnsiTheme="minorHAnsi" w:cstheme="minorBidi"/>
          <w:b w:val="0"/>
          <w:noProof/>
          <w:sz w:val="22"/>
          <w:szCs w:val="22"/>
        </w:rPr>
      </w:pPr>
      <w:ins w:id="218" w:author="Author">
        <w:r w:rsidRPr="0029122C">
          <w:rPr>
            <w:rStyle w:val="Hyperlink"/>
            <w:noProof/>
          </w:rPr>
          <w:fldChar w:fldCharType="begin"/>
        </w:r>
        <w:r w:rsidRPr="0029122C">
          <w:rPr>
            <w:rStyle w:val="Hyperlink"/>
            <w:noProof/>
          </w:rPr>
          <w:instrText xml:space="preserve"> </w:instrText>
        </w:r>
        <w:r>
          <w:rPr>
            <w:noProof/>
          </w:rPr>
          <w:instrText>HYPERLINK \l "_Toc442446192"</w:instrText>
        </w:r>
        <w:r w:rsidRPr="0029122C">
          <w:rPr>
            <w:rStyle w:val="Hyperlink"/>
            <w:noProof/>
          </w:rPr>
          <w:instrText xml:space="preserve"> </w:instrText>
        </w:r>
        <w:r w:rsidRPr="0029122C">
          <w:rPr>
            <w:rStyle w:val="Hyperlink"/>
            <w:noProof/>
          </w:rPr>
        </w:r>
        <w:r w:rsidRPr="0029122C">
          <w:rPr>
            <w:rStyle w:val="Hyperlink"/>
            <w:noProof/>
          </w:rPr>
          <w:fldChar w:fldCharType="separate"/>
        </w:r>
        <w:r w:rsidRPr="0029122C">
          <w:rPr>
            <w:rStyle w:val="Hyperlink"/>
            <w:noProof/>
          </w:rPr>
          <w:t>A.5.</w:t>
        </w:r>
        <w:r>
          <w:rPr>
            <w:rFonts w:asciiTheme="minorHAnsi" w:eastAsiaTheme="minorEastAsia" w:hAnsiTheme="minorHAnsi" w:cstheme="minorBidi"/>
            <w:b w:val="0"/>
            <w:noProof/>
            <w:sz w:val="22"/>
            <w:szCs w:val="22"/>
          </w:rPr>
          <w:tab/>
        </w:r>
        <w:r w:rsidRPr="0029122C">
          <w:rPr>
            <w:rStyle w:val="Hyperlink"/>
            <w:noProof/>
          </w:rPr>
          <w:t>Design Metrics</w:t>
        </w:r>
        <w:r>
          <w:rPr>
            <w:noProof/>
            <w:webHidden/>
          </w:rPr>
          <w:tab/>
        </w:r>
        <w:r>
          <w:rPr>
            <w:noProof/>
            <w:webHidden/>
          </w:rPr>
          <w:fldChar w:fldCharType="begin"/>
        </w:r>
        <w:r>
          <w:rPr>
            <w:noProof/>
            <w:webHidden/>
          </w:rPr>
          <w:instrText xml:space="preserve"> PAGEREF _Toc442446192 \h </w:instrText>
        </w:r>
        <w:r>
          <w:rPr>
            <w:noProof/>
            <w:webHidden/>
          </w:rPr>
        </w:r>
      </w:ins>
      <w:r>
        <w:rPr>
          <w:noProof/>
          <w:webHidden/>
        </w:rPr>
        <w:fldChar w:fldCharType="separate"/>
      </w:r>
      <w:ins w:id="219" w:author="Author">
        <w:r>
          <w:rPr>
            <w:noProof/>
            <w:webHidden/>
          </w:rPr>
          <w:t>39</w:t>
        </w:r>
        <w:r>
          <w:rPr>
            <w:noProof/>
            <w:webHidden/>
          </w:rPr>
          <w:fldChar w:fldCharType="end"/>
        </w:r>
        <w:r w:rsidRPr="0029122C">
          <w:rPr>
            <w:rStyle w:val="Hyperlink"/>
            <w:noProof/>
          </w:rPr>
          <w:fldChar w:fldCharType="end"/>
        </w:r>
      </w:ins>
    </w:p>
    <w:p w14:paraId="3CBC4785" w14:textId="56A21748" w:rsidR="00751791" w:rsidDel="008D5E7E" w:rsidRDefault="00751791">
      <w:pPr>
        <w:pStyle w:val="TOC1"/>
        <w:rPr>
          <w:del w:id="220" w:author="Author"/>
          <w:rFonts w:asciiTheme="minorHAnsi" w:eastAsiaTheme="minorEastAsia" w:hAnsiTheme="minorHAnsi" w:cstheme="minorBidi"/>
          <w:b w:val="0"/>
          <w:noProof/>
          <w:sz w:val="22"/>
          <w:szCs w:val="22"/>
        </w:rPr>
      </w:pPr>
      <w:del w:id="221" w:author="Author">
        <w:r w:rsidRPr="008D5E7E" w:rsidDel="008D5E7E">
          <w:rPr>
            <w:noProof/>
          </w:rPr>
          <w:delText>1.</w:delText>
        </w:r>
        <w:r w:rsidDel="008D5E7E">
          <w:rPr>
            <w:rFonts w:asciiTheme="minorHAnsi" w:eastAsiaTheme="minorEastAsia" w:hAnsiTheme="minorHAnsi" w:cstheme="minorBidi"/>
            <w:b w:val="0"/>
            <w:noProof/>
            <w:sz w:val="22"/>
            <w:szCs w:val="22"/>
          </w:rPr>
          <w:tab/>
        </w:r>
        <w:r w:rsidRPr="008D5E7E" w:rsidDel="008D5E7E">
          <w:rPr>
            <w:noProof/>
          </w:rPr>
          <w:delText>Introduction</w:delText>
        </w:r>
        <w:r w:rsidDel="008D5E7E">
          <w:rPr>
            <w:noProof/>
            <w:webHidden/>
          </w:rPr>
          <w:tab/>
          <w:delText>6</w:delText>
        </w:r>
      </w:del>
    </w:p>
    <w:p w14:paraId="1E1088F8" w14:textId="27DDE96E" w:rsidR="00751791" w:rsidDel="008D5E7E" w:rsidRDefault="00751791">
      <w:pPr>
        <w:pStyle w:val="TOC2"/>
        <w:rPr>
          <w:del w:id="222" w:author="Author"/>
          <w:rFonts w:asciiTheme="minorHAnsi" w:eastAsiaTheme="minorEastAsia" w:hAnsiTheme="minorHAnsi" w:cstheme="minorBidi"/>
          <w:b w:val="0"/>
          <w:noProof/>
          <w:sz w:val="22"/>
          <w:szCs w:val="22"/>
        </w:rPr>
      </w:pPr>
      <w:del w:id="223" w:author="Author">
        <w:r w:rsidRPr="008D5E7E" w:rsidDel="008D5E7E">
          <w:rPr>
            <w:noProof/>
          </w:rPr>
          <w:delText>1.1.</w:delText>
        </w:r>
        <w:r w:rsidDel="008D5E7E">
          <w:rPr>
            <w:rFonts w:asciiTheme="minorHAnsi" w:eastAsiaTheme="minorEastAsia" w:hAnsiTheme="minorHAnsi" w:cstheme="minorBidi"/>
            <w:b w:val="0"/>
            <w:noProof/>
            <w:sz w:val="22"/>
            <w:szCs w:val="22"/>
          </w:rPr>
          <w:tab/>
        </w:r>
        <w:r w:rsidRPr="008D5E7E" w:rsidDel="008D5E7E">
          <w:rPr>
            <w:noProof/>
          </w:rPr>
          <w:delText>Scope</w:delText>
        </w:r>
        <w:r w:rsidDel="008D5E7E">
          <w:rPr>
            <w:noProof/>
            <w:webHidden/>
          </w:rPr>
          <w:tab/>
          <w:delText>6</w:delText>
        </w:r>
      </w:del>
    </w:p>
    <w:p w14:paraId="7B6348CA" w14:textId="6F0C5896" w:rsidR="00751791" w:rsidDel="008D5E7E" w:rsidRDefault="00751791">
      <w:pPr>
        <w:pStyle w:val="TOC2"/>
        <w:rPr>
          <w:del w:id="224" w:author="Author"/>
          <w:rFonts w:asciiTheme="minorHAnsi" w:eastAsiaTheme="minorEastAsia" w:hAnsiTheme="minorHAnsi" w:cstheme="minorBidi"/>
          <w:b w:val="0"/>
          <w:noProof/>
          <w:sz w:val="22"/>
          <w:szCs w:val="22"/>
        </w:rPr>
      </w:pPr>
      <w:del w:id="225" w:author="Author">
        <w:r w:rsidRPr="008D5E7E" w:rsidDel="008D5E7E">
          <w:rPr>
            <w:noProof/>
          </w:rPr>
          <w:delText>1.2.</w:delText>
        </w:r>
        <w:r w:rsidDel="008D5E7E">
          <w:rPr>
            <w:rFonts w:asciiTheme="minorHAnsi" w:eastAsiaTheme="minorEastAsia" w:hAnsiTheme="minorHAnsi" w:cstheme="minorBidi"/>
            <w:b w:val="0"/>
            <w:noProof/>
            <w:sz w:val="22"/>
            <w:szCs w:val="22"/>
          </w:rPr>
          <w:tab/>
        </w:r>
        <w:r w:rsidRPr="008D5E7E" w:rsidDel="008D5E7E">
          <w:rPr>
            <w:noProof/>
          </w:rPr>
          <w:delText>Stakeholders</w:delText>
        </w:r>
        <w:r w:rsidDel="008D5E7E">
          <w:rPr>
            <w:noProof/>
            <w:webHidden/>
          </w:rPr>
          <w:tab/>
          <w:delText>6</w:delText>
        </w:r>
      </w:del>
    </w:p>
    <w:p w14:paraId="2AEC5E27" w14:textId="79C3C4C6" w:rsidR="00751791" w:rsidDel="008D5E7E" w:rsidRDefault="00751791">
      <w:pPr>
        <w:pStyle w:val="TOC2"/>
        <w:rPr>
          <w:del w:id="226" w:author="Author"/>
          <w:rFonts w:asciiTheme="minorHAnsi" w:eastAsiaTheme="minorEastAsia" w:hAnsiTheme="minorHAnsi" w:cstheme="minorBidi"/>
          <w:b w:val="0"/>
          <w:noProof/>
          <w:sz w:val="22"/>
          <w:szCs w:val="22"/>
        </w:rPr>
      </w:pPr>
      <w:del w:id="227" w:author="Author">
        <w:r w:rsidRPr="008D5E7E" w:rsidDel="008D5E7E">
          <w:rPr>
            <w:noProof/>
          </w:rPr>
          <w:delText>1.3.</w:delText>
        </w:r>
        <w:r w:rsidDel="008D5E7E">
          <w:rPr>
            <w:rFonts w:asciiTheme="minorHAnsi" w:eastAsiaTheme="minorEastAsia" w:hAnsiTheme="minorHAnsi" w:cstheme="minorBidi"/>
            <w:b w:val="0"/>
            <w:noProof/>
            <w:sz w:val="22"/>
            <w:szCs w:val="22"/>
          </w:rPr>
          <w:tab/>
        </w:r>
        <w:r w:rsidRPr="008D5E7E" w:rsidDel="008D5E7E">
          <w:rPr>
            <w:noProof/>
          </w:rPr>
          <w:delText>User Profiles</w:delText>
        </w:r>
        <w:r w:rsidDel="008D5E7E">
          <w:rPr>
            <w:noProof/>
            <w:webHidden/>
          </w:rPr>
          <w:tab/>
          <w:delText>6</w:delText>
        </w:r>
      </w:del>
    </w:p>
    <w:p w14:paraId="48E4BFE1" w14:textId="0ED72243" w:rsidR="00751791" w:rsidDel="008D5E7E" w:rsidRDefault="00751791">
      <w:pPr>
        <w:pStyle w:val="TOC1"/>
        <w:rPr>
          <w:del w:id="228" w:author="Author"/>
          <w:rFonts w:asciiTheme="minorHAnsi" w:eastAsiaTheme="minorEastAsia" w:hAnsiTheme="minorHAnsi" w:cstheme="minorBidi"/>
          <w:b w:val="0"/>
          <w:noProof/>
          <w:sz w:val="22"/>
          <w:szCs w:val="22"/>
        </w:rPr>
      </w:pPr>
      <w:del w:id="229" w:author="Author">
        <w:r w:rsidRPr="008D5E7E" w:rsidDel="008D5E7E">
          <w:rPr>
            <w:noProof/>
          </w:rPr>
          <w:delText>2.</w:delText>
        </w:r>
        <w:r w:rsidDel="008D5E7E">
          <w:rPr>
            <w:rFonts w:asciiTheme="minorHAnsi" w:eastAsiaTheme="minorEastAsia" w:hAnsiTheme="minorHAnsi" w:cstheme="minorBidi"/>
            <w:b w:val="0"/>
            <w:noProof/>
            <w:sz w:val="22"/>
            <w:szCs w:val="22"/>
          </w:rPr>
          <w:tab/>
        </w:r>
        <w:r w:rsidRPr="008D5E7E" w:rsidDel="008D5E7E">
          <w:rPr>
            <w:noProof/>
          </w:rPr>
          <w:delText>Background</w:delText>
        </w:r>
        <w:r w:rsidDel="008D5E7E">
          <w:rPr>
            <w:noProof/>
            <w:webHidden/>
          </w:rPr>
          <w:tab/>
          <w:delText>6</w:delText>
        </w:r>
      </w:del>
    </w:p>
    <w:p w14:paraId="0AA2000B" w14:textId="3A53AA0C" w:rsidR="00751791" w:rsidDel="008D5E7E" w:rsidRDefault="00751791">
      <w:pPr>
        <w:pStyle w:val="TOC2"/>
        <w:rPr>
          <w:del w:id="230" w:author="Author"/>
          <w:rFonts w:asciiTheme="minorHAnsi" w:eastAsiaTheme="minorEastAsia" w:hAnsiTheme="minorHAnsi" w:cstheme="minorBidi"/>
          <w:b w:val="0"/>
          <w:noProof/>
          <w:sz w:val="22"/>
          <w:szCs w:val="22"/>
        </w:rPr>
      </w:pPr>
      <w:del w:id="231" w:author="Author">
        <w:r w:rsidRPr="008D5E7E" w:rsidDel="008D5E7E">
          <w:rPr>
            <w:noProof/>
          </w:rPr>
          <w:delText>2.1.</w:delText>
        </w:r>
        <w:r w:rsidDel="008D5E7E">
          <w:rPr>
            <w:rFonts w:asciiTheme="minorHAnsi" w:eastAsiaTheme="minorEastAsia" w:hAnsiTheme="minorHAnsi" w:cstheme="minorBidi"/>
            <w:b w:val="0"/>
            <w:noProof/>
            <w:sz w:val="22"/>
            <w:szCs w:val="22"/>
          </w:rPr>
          <w:tab/>
        </w:r>
        <w:r w:rsidRPr="008D5E7E" w:rsidDel="008D5E7E">
          <w:rPr>
            <w:noProof/>
          </w:rPr>
          <w:delText>Overview of the System</w:delText>
        </w:r>
        <w:r w:rsidDel="008D5E7E">
          <w:rPr>
            <w:noProof/>
            <w:webHidden/>
          </w:rPr>
          <w:tab/>
          <w:delText>6</w:delText>
        </w:r>
      </w:del>
    </w:p>
    <w:p w14:paraId="03E86FA8" w14:textId="7C168348" w:rsidR="00751791" w:rsidDel="008D5E7E" w:rsidRDefault="00751791">
      <w:pPr>
        <w:pStyle w:val="TOC2"/>
        <w:rPr>
          <w:del w:id="232" w:author="Author"/>
          <w:rFonts w:asciiTheme="minorHAnsi" w:eastAsiaTheme="minorEastAsia" w:hAnsiTheme="minorHAnsi" w:cstheme="minorBidi"/>
          <w:b w:val="0"/>
          <w:noProof/>
          <w:sz w:val="22"/>
          <w:szCs w:val="22"/>
        </w:rPr>
      </w:pPr>
      <w:del w:id="233" w:author="Author">
        <w:r w:rsidRPr="008D5E7E" w:rsidDel="008D5E7E">
          <w:rPr>
            <w:noProof/>
          </w:rPr>
          <w:delText>2.2.</w:delText>
        </w:r>
        <w:r w:rsidDel="008D5E7E">
          <w:rPr>
            <w:rFonts w:asciiTheme="minorHAnsi" w:eastAsiaTheme="minorEastAsia" w:hAnsiTheme="minorHAnsi" w:cstheme="minorBidi"/>
            <w:b w:val="0"/>
            <w:noProof/>
            <w:sz w:val="22"/>
            <w:szCs w:val="22"/>
          </w:rPr>
          <w:tab/>
        </w:r>
        <w:r w:rsidRPr="008D5E7E" w:rsidDel="008D5E7E">
          <w:rPr>
            <w:noProof/>
          </w:rPr>
          <w:delText>Overview of the Business Process</w:delText>
        </w:r>
        <w:r w:rsidDel="008D5E7E">
          <w:rPr>
            <w:noProof/>
            <w:webHidden/>
          </w:rPr>
          <w:tab/>
          <w:delText>6</w:delText>
        </w:r>
      </w:del>
    </w:p>
    <w:p w14:paraId="0710225A" w14:textId="478A6F7D" w:rsidR="00751791" w:rsidDel="008D5E7E" w:rsidRDefault="00751791">
      <w:pPr>
        <w:pStyle w:val="TOC2"/>
        <w:rPr>
          <w:del w:id="234" w:author="Author"/>
          <w:rFonts w:asciiTheme="minorHAnsi" w:eastAsiaTheme="minorEastAsia" w:hAnsiTheme="minorHAnsi" w:cstheme="minorBidi"/>
          <w:b w:val="0"/>
          <w:noProof/>
          <w:sz w:val="22"/>
          <w:szCs w:val="22"/>
        </w:rPr>
      </w:pPr>
      <w:del w:id="235" w:author="Author">
        <w:r w:rsidRPr="008D5E7E" w:rsidDel="008D5E7E">
          <w:rPr>
            <w:noProof/>
          </w:rPr>
          <w:delText>2.3.</w:delText>
        </w:r>
        <w:r w:rsidDel="008D5E7E">
          <w:rPr>
            <w:rFonts w:asciiTheme="minorHAnsi" w:eastAsiaTheme="minorEastAsia" w:hAnsiTheme="minorHAnsi" w:cstheme="minorBidi"/>
            <w:b w:val="0"/>
            <w:noProof/>
            <w:sz w:val="22"/>
            <w:szCs w:val="22"/>
          </w:rPr>
          <w:tab/>
        </w:r>
        <w:r w:rsidRPr="008D5E7E" w:rsidDel="008D5E7E">
          <w:rPr>
            <w:noProof/>
          </w:rPr>
          <w:delText>Overview of the Significant Requirements</w:delText>
        </w:r>
        <w:r w:rsidDel="008D5E7E">
          <w:rPr>
            <w:noProof/>
            <w:webHidden/>
          </w:rPr>
          <w:tab/>
          <w:delText>6</w:delText>
        </w:r>
      </w:del>
    </w:p>
    <w:p w14:paraId="11029184" w14:textId="45EBDF50" w:rsidR="00751791" w:rsidDel="008D5E7E" w:rsidRDefault="00751791">
      <w:pPr>
        <w:pStyle w:val="TOC1"/>
        <w:rPr>
          <w:del w:id="236" w:author="Author"/>
          <w:rFonts w:asciiTheme="minorHAnsi" w:eastAsiaTheme="minorEastAsia" w:hAnsiTheme="minorHAnsi" w:cstheme="minorBidi"/>
          <w:b w:val="0"/>
          <w:noProof/>
          <w:sz w:val="22"/>
          <w:szCs w:val="22"/>
        </w:rPr>
      </w:pPr>
      <w:del w:id="237" w:author="Author">
        <w:r w:rsidRPr="008D5E7E" w:rsidDel="008D5E7E">
          <w:rPr>
            <w:noProof/>
          </w:rPr>
          <w:delText>3.</w:delText>
        </w:r>
        <w:r w:rsidDel="008D5E7E">
          <w:rPr>
            <w:rFonts w:asciiTheme="minorHAnsi" w:eastAsiaTheme="minorEastAsia" w:hAnsiTheme="minorHAnsi" w:cstheme="minorBidi"/>
            <w:b w:val="0"/>
            <w:noProof/>
            <w:sz w:val="22"/>
            <w:szCs w:val="22"/>
          </w:rPr>
          <w:tab/>
        </w:r>
        <w:r w:rsidRPr="008D5E7E" w:rsidDel="008D5E7E">
          <w:rPr>
            <w:noProof/>
          </w:rPr>
          <w:delText>Conceptual Design</w:delText>
        </w:r>
        <w:r w:rsidDel="008D5E7E">
          <w:rPr>
            <w:noProof/>
            <w:webHidden/>
          </w:rPr>
          <w:tab/>
          <w:delText>7</w:delText>
        </w:r>
      </w:del>
    </w:p>
    <w:p w14:paraId="2A953EFC" w14:textId="5D113A2E" w:rsidR="00751791" w:rsidDel="008D5E7E" w:rsidRDefault="00751791">
      <w:pPr>
        <w:pStyle w:val="TOC2"/>
        <w:rPr>
          <w:del w:id="238" w:author="Author"/>
          <w:rFonts w:asciiTheme="minorHAnsi" w:eastAsiaTheme="minorEastAsia" w:hAnsiTheme="minorHAnsi" w:cstheme="minorBidi"/>
          <w:b w:val="0"/>
          <w:noProof/>
          <w:sz w:val="22"/>
          <w:szCs w:val="22"/>
        </w:rPr>
      </w:pPr>
      <w:del w:id="239" w:author="Author">
        <w:r w:rsidRPr="008D5E7E" w:rsidDel="008D5E7E">
          <w:rPr>
            <w:noProof/>
          </w:rPr>
          <w:delText>3.1.</w:delText>
        </w:r>
        <w:r w:rsidDel="008D5E7E">
          <w:rPr>
            <w:rFonts w:asciiTheme="minorHAnsi" w:eastAsiaTheme="minorEastAsia" w:hAnsiTheme="minorHAnsi" w:cstheme="minorBidi"/>
            <w:b w:val="0"/>
            <w:noProof/>
            <w:sz w:val="22"/>
            <w:szCs w:val="22"/>
          </w:rPr>
          <w:tab/>
        </w:r>
        <w:r w:rsidRPr="008D5E7E" w:rsidDel="008D5E7E">
          <w:rPr>
            <w:noProof/>
          </w:rPr>
          <w:delText>Conceptual Application Design</w:delText>
        </w:r>
        <w:r w:rsidDel="008D5E7E">
          <w:rPr>
            <w:noProof/>
            <w:webHidden/>
          </w:rPr>
          <w:tab/>
          <w:delText>7</w:delText>
        </w:r>
      </w:del>
    </w:p>
    <w:p w14:paraId="3A9E0EB5" w14:textId="7A2E178F" w:rsidR="00751791" w:rsidDel="008D5E7E" w:rsidRDefault="00751791">
      <w:pPr>
        <w:pStyle w:val="TOC3"/>
        <w:rPr>
          <w:del w:id="240" w:author="Author"/>
          <w:rFonts w:asciiTheme="minorHAnsi" w:eastAsiaTheme="minorEastAsia" w:hAnsiTheme="minorHAnsi" w:cstheme="minorBidi"/>
          <w:b w:val="0"/>
          <w:noProof/>
          <w:sz w:val="22"/>
          <w:szCs w:val="22"/>
        </w:rPr>
      </w:pPr>
      <w:del w:id="241" w:author="Author">
        <w:r w:rsidRPr="008D5E7E" w:rsidDel="008D5E7E">
          <w:rPr>
            <w:noProof/>
          </w:rPr>
          <w:delText>3.1.1.</w:delText>
        </w:r>
        <w:r w:rsidDel="008D5E7E">
          <w:rPr>
            <w:rFonts w:asciiTheme="minorHAnsi" w:eastAsiaTheme="minorEastAsia" w:hAnsiTheme="minorHAnsi" w:cstheme="minorBidi"/>
            <w:b w:val="0"/>
            <w:noProof/>
            <w:sz w:val="22"/>
            <w:szCs w:val="22"/>
          </w:rPr>
          <w:tab/>
        </w:r>
        <w:r w:rsidRPr="008D5E7E" w:rsidDel="008D5E7E">
          <w:rPr>
            <w:noProof/>
          </w:rPr>
          <w:delText>Application Context</w:delText>
        </w:r>
        <w:r w:rsidDel="008D5E7E">
          <w:rPr>
            <w:noProof/>
            <w:webHidden/>
          </w:rPr>
          <w:tab/>
          <w:delText>8</w:delText>
        </w:r>
      </w:del>
    </w:p>
    <w:p w14:paraId="5CA70254" w14:textId="2A3780C3" w:rsidR="00751791" w:rsidDel="008D5E7E" w:rsidRDefault="00751791">
      <w:pPr>
        <w:pStyle w:val="TOC3"/>
        <w:rPr>
          <w:del w:id="242" w:author="Author"/>
          <w:rFonts w:asciiTheme="minorHAnsi" w:eastAsiaTheme="minorEastAsia" w:hAnsiTheme="minorHAnsi" w:cstheme="minorBidi"/>
          <w:b w:val="0"/>
          <w:noProof/>
          <w:sz w:val="22"/>
          <w:szCs w:val="22"/>
        </w:rPr>
      </w:pPr>
      <w:del w:id="243" w:author="Author">
        <w:r w:rsidRPr="008D5E7E" w:rsidDel="008D5E7E">
          <w:rPr>
            <w:noProof/>
          </w:rPr>
          <w:delText>3.1.2.</w:delText>
        </w:r>
        <w:r w:rsidDel="008D5E7E">
          <w:rPr>
            <w:rFonts w:asciiTheme="minorHAnsi" w:eastAsiaTheme="minorEastAsia" w:hAnsiTheme="minorHAnsi" w:cstheme="minorBidi"/>
            <w:b w:val="0"/>
            <w:noProof/>
            <w:sz w:val="22"/>
            <w:szCs w:val="22"/>
          </w:rPr>
          <w:tab/>
        </w:r>
        <w:r w:rsidRPr="008D5E7E" w:rsidDel="008D5E7E">
          <w:rPr>
            <w:noProof/>
          </w:rPr>
          <w:delText>High-Level Application Design</w:delText>
        </w:r>
        <w:r w:rsidDel="008D5E7E">
          <w:rPr>
            <w:noProof/>
            <w:webHidden/>
          </w:rPr>
          <w:tab/>
          <w:delText>10</w:delText>
        </w:r>
      </w:del>
    </w:p>
    <w:p w14:paraId="0E1142C9" w14:textId="6335C942" w:rsidR="00751791" w:rsidDel="008D5E7E" w:rsidRDefault="00751791">
      <w:pPr>
        <w:pStyle w:val="TOC3"/>
        <w:rPr>
          <w:del w:id="244" w:author="Author"/>
          <w:rFonts w:asciiTheme="minorHAnsi" w:eastAsiaTheme="minorEastAsia" w:hAnsiTheme="minorHAnsi" w:cstheme="minorBidi"/>
          <w:b w:val="0"/>
          <w:noProof/>
          <w:sz w:val="22"/>
          <w:szCs w:val="22"/>
        </w:rPr>
      </w:pPr>
      <w:del w:id="245" w:author="Author">
        <w:r w:rsidRPr="008D5E7E" w:rsidDel="008D5E7E">
          <w:rPr>
            <w:noProof/>
          </w:rPr>
          <w:delText>3.1.3.</w:delText>
        </w:r>
        <w:r w:rsidDel="008D5E7E">
          <w:rPr>
            <w:rFonts w:asciiTheme="minorHAnsi" w:eastAsiaTheme="minorEastAsia" w:hAnsiTheme="minorHAnsi" w:cstheme="minorBidi"/>
            <w:b w:val="0"/>
            <w:noProof/>
            <w:sz w:val="22"/>
            <w:szCs w:val="22"/>
          </w:rPr>
          <w:tab/>
        </w:r>
        <w:r w:rsidRPr="008D5E7E" w:rsidDel="008D5E7E">
          <w:rPr>
            <w:noProof/>
          </w:rPr>
          <w:delText>User Interface</w:delText>
        </w:r>
        <w:r w:rsidDel="008D5E7E">
          <w:rPr>
            <w:noProof/>
            <w:webHidden/>
          </w:rPr>
          <w:tab/>
          <w:delText>11</w:delText>
        </w:r>
      </w:del>
    </w:p>
    <w:p w14:paraId="473BCC92" w14:textId="6BBF6C64" w:rsidR="00751791" w:rsidDel="008D5E7E" w:rsidRDefault="00751791">
      <w:pPr>
        <w:pStyle w:val="TOC3"/>
        <w:rPr>
          <w:del w:id="246" w:author="Author"/>
          <w:rFonts w:asciiTheme="minorHAnsi" w:eastAsiaTheme="minorEastAsia" w:hAnsiTheme="minorHAnsi" w:cstheme="minorBidi"/>
          <w:b w:val="0"/>
          <w:noProof/>
          <w:sz w:val="22"/>
          <w:szCs w:val="22"/>
        </w:rPr>
      </w:pPr>
      <w:del w:id="247" w:author="Author">
        <w:r w:rsidRPr="008D5E7E" w:rsidDel="008D5E7E">
          <w:rPr>
            <w:noProof/>
          </w:rPr>
          <w:delText>3.1.4.</w:delText>
        </w:r>
        <w:r w:rsidDel="008D5E7E">
          <w:rPr>
            <w:rFonts w:asciiTheme="minorHAnsi" w:eastAsiaTheme="minorEastAsia" w:hAnsiTheme="minorHAnsi" w:cstheme="minorBidi"/>
            <w:b w:val="0"/>
            <w:noProof/>
            <w:sz w:val="22"/>
            <w:szCs w:val="22"/>
          </w:rPr>
          <w:tab/>
        </w:r>
        <w:r w:rsidRPr="008D5E7E" w:rsidDel="008D5E7E">
          <w:rPr>
            <w:noProof/>
          </w:rPr>
          <w:delText>Business Services</w:delText>
        </w:r>
        <w:r w:rsidDel="008D5E7E">
          <w:rPr>
            <w:noProof/>
            <w:webHidden/>
          </w:rPr>
          <w:tab/>
          <w:delText>11</w:delText>
        </w:r>
      </w:del>
    </w:p>
    <w:p w14:paraId="5C23D5AE" w14:textId="2C1146BB" w:rsidR="00751791" w:rsidDel="008D5E7E" w:rsidRDefault="00751791">
      <w:pPr>
        <w:pStyle w:val="TOC3"/>
        <w:rPr>
          <w:del w:id="248" w:author="Author"/>
          <w:rFonts w:asciiTheme="minorHAnsi" w:eastAsiaTheme="minorEastAsia" w:hAnsiTheme="minorHAnsi" w:cstheme="minorBidi"/>
          <w:b w:val="0"/>
          <w:noProof/>
          <w:sz w:val="22"/>
          <w:szCs w:val="22"/>
        </w:rPr>
      </w:pPr>
      <w:del w:id="249" w:author="Author">
        <w:r w:rsidRPr="008D5E7E" w:rsidDel="008D5E7E">
          <w:rPr>
            <w:noProof/>
          </w:rPr>
          <w:delText>3.1.5.</w:delText>
        </w:r>
        <w:r w:rsidDel="008D5E7E">
          <w:rPr>
            <w:rFonts w:asciiTheme="minorHAnsi" w:eastAsiaTheme="minorEastAsia" w:hAnsiTheme="minorHAnsi" w:cstheme="minorBidi"/>
            <w:b w:val="0"/>
            <w:noProof/>
            <w:sz w:val="22"/>
            <w:szCs w:val="22"/>
          </w:rPr>
          <w:tab/>
        </w:r>
        <w:r w:rsidRPr="008D5E7E" w:rsidDel="008D5E7E">
          <w:rPr>
            <w:noProof/>
          </w:rPr>
          <w:delText>Technical Services</w:delText>
        </w:r>
        <w:r w:rsidDel="008D5E7E">
          <w:rPr>
            <w:noProof/>
            <w:webHidden/>
          </w:rPr>
          <w:tab/>
          <w:delText>12</w:delText>
        </w:r>
      </w:del>
    </w:p>
    <w:p w14:paraId="65C9497A" w14:textId="6CE9902A" w:rsidR="00751791" w:rsidDel="008D5E7E" w:rsidRDefault="00751791">
      <w:pPr>
        <w:pStyle w:val="TOC3"/>
        <w:rPr>
          <w:del w:id="250" w:author="Author"/>
          <w:rFonts w:asciiTheme="minorHAnsi" w:eastAsiaTheme="minorEastAsia" w:hAnsiTheme="minorHAnsi" w:cstheme="minorBidi"/>
          <w:b w:val="0"/>
          <w:noProof/>
          <w:sz w:val="22"/>
          <w:szCs w:val="22"/>
        </w:rPr>
      </w:pPr>
      <w:del w:id="251" w:author="Author">
        <w:r w:rsidRPr="008D5E7E" w:rsidDel="008D5E7E">
          <w:rPr>
            <w:noProof/>
          </w:rPr>
          <w:delText>3.1.6.</w:delText>
        </w:r>
        <w:r w:rsidDel="008D5E7E">
          <w:rPr>
            <w:rFonts w:asciiTheme="minorHAnsi" w:eastAsiaTheme="minorEastAsia" w:hAnsiTheme="minorHAnsi" w:cstheme="minorBidi"/>
            <w:b w:val="0"/>
            <w:noProof/>
            <w:sz w:val="22"/>
            <w:szCs w:val="22"/>
          </w:rPr>
          <w:tab/>
        </w:r>
        <w:r w:rsidRPr="008D5E7E" w:rsidDel="008D5E7E">
          <w:rPr>
            <w:noProof/>
          </w:rPr>
          <w:delText>Data Services</w:delText>
        </w:r>
        <w:r w:rsidDel="008D5E7E">
          <w:rPr>
            <w:noProof/>
            <w:webHidden/>
          </w:rPr>
          <w:tab/>
          <w:delText>12</w:delText>
        </w:r>
      </w:del>
    </w:p>
    <w:p w14:paraId="7614C248" w14:textId="5812C1BB" w:rsidR="00751791" w:rsidDel="008D5E7E" w:rsidRDefault="00751791">
      <w:pPr>
        <w:pStyle w:val="TOC3"/>
        <w:rPr>
          <w:del w:id="252" w:author="Author"/>
          <w:rFonts w:asciiTheme="minorHAnsi" w:eastAsiaTheme="minorEastAsia" w:hAnsiTheme="minorHAnsi" w:cstheme="minorBidi"/>
          <w:b w:val="0"/>
          <w:noProof/>
          <w:sz w:val="22"/>
          <w:szCs w:val="22"/>
        </w:rPr>
      </w:pPr>
      <w:del w:id="253" w:author="Author">
        <w:r w:rsidRPr="008D5E7E" w:rsidDel="008D5E7E">
          <w:rPr>
            <w:noProof/>
          </w:rPr>
          <w:delText>3.1.7.</w:delText>
        </w:r>
        <w:r w:rsidDel="008D5E7E">
          <w:rPr>
            <w:rFonts w:asciiTheme="minorHAnsi" w:eastAsiaTheme="minorEastAsia" w:hAnsiTheme="minorHAnsi" w:cstheme="minorBidi"/>
            <w:b w:val="0"/>
            <w:noProof/>
            <w:sz w:val="22"/>
            <w:szCs w:val="22"/>
          </w:rPr>
          <w:tab/>
        </w:r>
        <w:r w:rsidRPr="008D5E7E" w:rsidDel="008D5E7E">
          <w:rPr>
            <w:noProof/>
          </w:rPr>
          <w:delText>External Interfaces</w:delText>
        </w:r>
        <w:r w:rsidDel="008D5E7E">
          <w:rPr>
            <w:noProof/>
            <w:webHidden/>
          </w:rPr>
          <w:tab/>
          <w:delText>12</w:delText>
        </w:r>
      </w:del>
    </w:p>
    <w:p w14:paraId="156E32C1" w14:textId="6EAAEB91" w:rsidR="00751791" w:rsidDel="008D5E7E" w:rsidRDefault="00751791">
      <w:pPr>
        <w:pStyle w:val="TOC3"/>
        <w:rPr>
          <w:del w:id="254" w:author="Author"/>
          <w:rFonts w:asciiTheme="minorHAnsi" w:eastAsiaTheme="minorEastAsia" w:hAnsiTheme="minorHAnsi" w:cstheme="minorBidi"/>
          <w:b w:val="0"/>
          <w:noProof/>
          <w:sz w:val="22"/>
          <w:szCs w:val="22"/>
        </w:rPr>
      </w:pPr>
      <w:del w:id="255" w:author="Author">
        <w:r w:rsidRPr="008D5E7E" w:rsidDel="008D5E7E">
          <w:rPr>
            <w:noProof/>
          </w:rPr>
          <w:delText>3.1.8.</w:delText>
        </w:r>
        <w:r w:rsidDel="008D5E7E">
          <w:rPr>
            <w:rFonts w:asciiTheme="minorHAnsi" w:eastAsiaTheme="minorEastAsia" w:hAnsiTheme="minorHAnsi" w:cstheme="minorBidi"/>
            <w:b w:val="0"/>
            <w:noProof/>
            <w:sz w:val="22"/>
            <w:szCs w:val="22"/>
          </w:rPr>
          <w:tab/>
        </w:r>
        <w:r w:rsidRPr="008D5E7E" w:rsidDel="008D5E7E">
          <w:rPr>
            <w:noProof/>
          </w:rPr>
          <w:delText>Application Locations</w:delText>
        </w:r>
        <w:r w:rsidDel="008D5E7E">
          <w:rPr>
            <w:noProof/>
            <w:webHidden/>
          </w:rPr>
          <w:tab/>
          <w:delText>13</w:delText>
        </w:r>
      </w:del>
    </w:p>
    <w:p w14:paraId="3F9DCD7C" w14:textId="41012AF4" w:rsidR="00751791" w:rsidDel="008D5E7E" w:rsidRDefault="00751791">
      <w:pPr>
        <w:pStyle w:val="TOC2"/>
        <w:rPr>
          <w:del w:id="256" w:author="Author"/>
          <w:rFonts w:asciiTheme="minorHAnsi" w:eastAsiaTheme="minorEastAsia" w:hAnsiTheme="minorHAnsi" w:cstheme="minorBidi"/>
          <w:b w:val="0"/>
          <w:noProof/>
          <w:sz w:val="22"/>
          <w:szCs w:val="22"/>
        </w:rPr>
      </w:pPr>
      <w:del w:id="257" w:author="Author">
        <w:r w:rsidRPr="008D5E7E" w:rsidDel="008D5E7E">
          <w:rPr>
            <w:noProof/>
            <w:snapToGrid w:val="0"/>
          </w:rPr>
          <w:delText>3.2.</w:delText>
        </w:r>
        <w:r w:rsidDel="008D5E7E">
          <w:rPr>
            <w:rFonts w:asciiTheme="minorHAnsi" w:eastAsiaTheme="minorEastAsia" w:hAnsiTheme="minorHAnsi" w:cstheme="minorBidi"/>
            <w:b w:val="0"/>
            <w:noProof/>
            <w:sz w:val="22"/>
            <w:szCs w:val="22"/>
          </w:rPr>
          <w:tab/>
        </w:r>
        <w:r w:rsidRPr="008D5E7E" w:rsidDel="008D5E7E">
          <w:rPr>
            <w:noProof/>
          </w:rPr>
          <w:delText>Conceptual</w:delText>
        </w:r>
        <w:r w:rsidRPr="008D5E7E" w:rsidDel="008D5E7E">
          <w:rPr>
            <w:noProof/>
            <w:snapToGrid w:val="0"/>
          </w:rPr>
          <w:delText xml:space="preserve"> Data Design</w:delText>
        </w:r>
        <w:r w:rsidDel="008D5E7E">
          <w:rPr>
            <w:noProof/>
            <w:webHidden/>
          </w:rPr>
          <w:tab/>
          <w:delText>13</w:delText>
        </w:r>
      </w:del>
    </w:p>
    <w:p w14:paraId="23E0F0CE" w14:textId="144F404A" w:rsidR="00751791" w:rsidDel="008D5E7E" w:rsidRDefault="00751791">
      <w:pPr>
        <w:pStyle w:val="TOC3"/>
        <w:rPr>
          <w:del w:id="258" w:author="Author"/>
          <w:rFonts w:asciiTheme="minorHAnsi" w:eastAsiaTheme="minorEastAsia" w:hAnsiTheme="minorHAnsi" w:cstheme="minorBidi"/>
          <w:b w:val="0"/>
          <w:noProof/>
          <w:sz w:val="22"/>
          <w:szCs w:val="22"/>
        </w:rPr>
      </w:pPr>
      <w:del w:id="259" w:author="Author">
        <w:r w:rsidRPr="008D5E7E" w:rsidDel="008D5E7E">
          <w:rPr>
            <w:noProof/>
          </w:rPr>
          <w:delText>3.2.1.</w:delText>
        </w:r>
        <w:r w:rsidDel="008D5E7E">
          <w:rPr>
            <w:rFonts w:asciiTheme="minorHAnsi" w:eastAsiaTheme="minorEastAsia" w:hAnsiTheme="minorHAnsi" w:cstheme="minorBidi"/>
            <w:b w:val="0"/>
            <w:noProof/>
            <w:sz w:val="22"/>
            <w:szCs w:val="22"/>
          </w:rPr>
          <w:tab/>
        </w:r>
        <w:r w:rsidRPr="008D5E7E" w:rsidDel="008D5E7E">
          <w:rPr>
            <w:noProof/>
          </w:rPr>
          <w:delText>Project Conceptual Data Model</w:delText>
        </w:r>
        <w:r w:rsidDel="008D5E7E">
          <w:rPr>
            <w:noProof/>
            <w:webHidden/>
          </w:rPr>
          <w:tab/>
          <w:delText>13</w:delText>
        </w:r>
      </w:del>
    </w:p>
    <w:p w14:paraId="0782D1C0" w14:textId="728B5426" w:rsidR="00751791" w:rsidDel="008D5E7E" w:rsidRDefault="00751791">
      <w:pPr>
        <w:pStyle w:val="TOC3"/>
        <w:rPr>
          <w:del w:id="260" w:author="Author"/>
          <w:rFonts w:asciiTheme="minorHAnsi" w:eastAsiaTheme="minorEastAsia" w:hAnsiTheme="minorHAnsi" w:cstheme="minorBidi"/>
          <w:b w:val="0"/>
          <w:noProof/>
          <w:sz w:val="22"/>
          <w:szCs w:val="22"/>
        </w:rPr>
      </w:pPr>
      <w:del w:id="261" w:author="Author">
        <w:r w:rsidRPr="008D5E7E" w:rsidDel="008D5E7E">
          <w:rPr>
            <w:noProof/>
          </w:rPr>
          <w:delText>3.2.2.</w:delText>
        </w:r>
        <w:r w:rsidDel="008D5E7E">
          <w:rPr>
            <w:rFonts w:asciiTheme="minorHAnsi" w:eastAsiaTheme="minorEastAsia" w:hAnsiTheme="minorHAnsi" w:cstheme="minorBidi"/>
            <w:b w:val="0"/>
            <w:noProof/>
            <w:sz w:val="22"/>
            <w:szCs w:val="22"/>
          </w:rPr>
          <w:tab/>
        </w:r>
        <w:r w:rsidRPr="008D5E7E" w:rsidDel="008D5E7E">
          <w:rPr>
            <w:noProof/>
          </w:rPr>
          <w:delText>Database Information</w:delText>
        </w:r>
        <w:r w:rsidDel="008D5E7E">
          <w:rPr>
            <w:noProof/>
            <w:webHidden/>
          </w:rPr>
          <w:tab/>
          <w:delText>14</w:delText>
        </w:r>
      </w:del>
    </w:p>
    <w:p w14:paraId="40B56E18" w14:textId="4A735780" w:rsidR="00751791" w:rsidDel="008D5E7E" w:rsidRDefault="00751791">
      <w:pPr>
        <w:pStyle w:val="TOC3"/>
        <w:rPr>
          <w:del w:id="262" w:author="Author"/>
          <w:rFonts w:asciiTheme="minorHAnsi" w:eastAsiaTheme="minorEastAsia" w:hAnsiTheme="minorHAnsi" w:cstheme="minorBidi"/>
          <w:b w:val="0"/>
          <w:noProof/>
          <w:sz w:val="22"/>
          <w:szCs w:val="22"/>
        </w:rPr>
      </w:pPr>
      <w:del w:id="263" w:author="Author">
        <w:r w:rsidRPr="008D5E7E" w:rsidDel="008D5E7E">
          <w:rPr>
            <w:noProof/>
          </w:rPr>
          <w:delText>3.2.3.</w:delText>
        </w:r>
        <w:r w:rsidDel="008D5E7E">
          <w:rPr>
            <w:rFonts w:asciiTheme="minorHAnsi" w:eastAsiaTheme="minorEastAsia" w:hAnsiTheme="minorHAnsi" w:cstheme="minorBidi"/>
            <w:b w:val="0"/>
            <w:noProof/>
            <w:sz w:val="22"/>
            <w:szCs w:val="22"/>
          </w:rPr>
          <w:tab/>
        </w:r>
        <w:r w:rsidRPr="008D5E7E" w:rsidDel="008D5E7E">
          <w:rPr>
            <w:noProof/>
          </w:rPr>
          <w:delText>User Interface Data Mapping</w:delText>
        </w:r>
        <w:r w:rsidDel="008D5E7E">
          <w:rPr>
            <w:noProof/>
            <w:webHidden/>
          </w:rPr>
          <w:tab/>
          <w:delText>14</w:delText>
        </w:r>
      </w:del>
    </w:p>
    <w:p w14:paraId="0B4D632B" w14:textId="2012390A" w:rsidR="00751791" w:rsidDel="008D5E7E" w:rsidRDefault="00751791">
      <w:pPr>
        <w:pStyle w:val="TOC4"/>
        <w:tabs>
          <w:tab w:val="left" w:pos="1760"/>
          <w:tab w:val="right" w:leader="dot" w:pos="9350"/>
        </w:tabs>
        <w:rPr>
          <w:del w:id="264" w:author="Author"/>
          <w:rFonts w:asciiTheme="minorHAnsi" w:eastAsiaTheme="minorEastAsia" w:hAnsiTheme="minorHAnsi" w:cstheme="minorBidi"/>
          <w:noProof/>
          <w:szCs w:val="22"/>
        </w:rPr>
      </w:pPr>
      <w:del w:id="265" w:author="Author">
        <w:r w:rsidRPr="008D5E7E" w:rsidDel="008D5E7E">
          <w:rPr>
            <w:noProof/>
          </w:rPr>
          <w:delText>3.2.3.1.</w:delText>
        </w:r>
        <w:r w:rsidDel="008D5E7E">
          <w:rPr>
            <w:rFonts w:asciiTheme="minorHAnsi" w:eastAsiaTheme="minorEastAsia" w:hAnsiTheme="minorHAnsi" w:cstheme="minorBidi"/>
            <w:noProof/>
            <w:szCs w:val="22"/>
          </w:rPr>
          <w:tab/>
        </w:r>
        <w:r w:rsidRPr="008D5E7E" w:rsidDel="008D5E7E">
          <w:rPr>
            <w:noProof/>
          </w:rPr>
          <w:delText>Application Screen Interface</w:delText>
        </w:r>
        <w:r w:rsidDel="008D5E7E">
          <w:rPr>
            <w:noProof/>
            <w:webHidden/>
          </w:rPr>
          <w:tab/>
          <w:delText>14</w:delText>
        </w:r>
      </w:del>
    </w:p>
    <w:p w14:paraId="32E210EF" w14:textId="385B23C8" w:rsidR="00751791" w:rsidDel="008D5E7E" w:rsidRDefault="00751791">
      <w:pPr>
        <w:pStyle w:val="TOC5"/>
        <w:tabs>
          <w:tab w:val="left" w:pos="1925"/>
          <w:tab w:val="right" w:leader="dot" w:pos="9350"/>
        </w:tabs>
        <w:rPr>
          <w:del w:id="266" w:author="Author"/>
          <w:rFonts w:asciiTheme="minorHAnsi" w:eastAsiaTheme="minorEastAsia" w:hAnsiTheme="minorHAnsi" w:cstheme="minorBidi"/>
          <w:noProof/>
          <w:szCs w:val="22"/>
        </w:rPr>
      </w:pPr>
      <w:del w:id="267" w:author="Author">
        <w:r w:rsidRPr="008D5E7E" w:rsidDel="008D5E7E">
          <w:rPr>
            <w:noProof/>
          </w:rPr>
          <w:delText>3.2.3.1.1.</w:delText>
        </w:r>
        <w:r w:rsidDel="008D5E7E">
          <w:rPr>
            <w:rFonts w:asciiTheme="minorHAnsi" w:eastAsiaTheme="minorEastAsia" w:hAnsiTheme="minorHAnsi" w:cstheme="minorBidi"/>
            <w:noProof/>
            <w:szCs w:val="22"/>
          </w:rPr>
          <w:tab/>
        </w:r>
        <w:r w:rsidRPr="008D5E7E" w:rsidDel="008D5E7E">
          <w:rPr>
            <w:i/>
            <w:noProof/>
          </w:rPr>
          <w:delText>&lt;Insert name of screen&gt;</w:delText>
        </w:r>
        <w:r w:rsidDel="008D5E7E">
          <w:rPr>
            <w:noProof/>
            <w:webHidden/>
          </w:rPr>
          <w:tab/>
          <w:delText>14</w:delText>
        </w:r>
      </w:del>
    </w:p>
    <w:p w14:paraId="25B07006" w14:textId="789BD3E8" w:rsidR="00751791" w:rsidDel="008D5E7E" w:rsidRDefault="00751791">
      <w:pPr>
        <w:pStyle w:val="TOC4"/>
        <w:tabs>
          <w:tab w:val="left" w:pos="1760"/>
          <w:tab w:val="right" w:leader="dot" w:pos="9350"/>
        </w:tabs>
        <w:rPr>
          <w:del w:id="268" w:author="Author"/>
          <w:rFonts w:asciiTheme="minorHAnsi" w:eastAsiaTheme="minorEastAsia" w:hAnsiTheme="minorHAnsi" w:cstheme="minorBidi"/>
          <w:noProof/>
          <w:szCs w:val="22"/>
        </w:rPr>
      </w:pPr>
      <w:del w:id="269" w:author="Author">
        <w:r w:rsidRPr="008D5E7E" w:rsidDel="008D5E7E">
          <w:rPr>
            <w:noProof/>
          </w:rPr>
          <w:delText>3.2.3.2.</w:delText>
        </w:r>
        <w:r w:rsidDel="008D5E7E">
          <w:rPr>
            <w:rFonts w:asciiTheme="minorHAnsi" w:eastAsiaTheme="minorEastAsia" w:hAnsiTheme="minorHAnsi" w:cstheme="minorBidi"/>
            <w:noProof/>
            <w:szCs w:val="22"/>
          </w:rPr>
          <w:tab/>
        </w:r>
        <w:r w:rsidRPr="008D5E7E" w:rsidDel="008D5E7E">
          <w:rPr>
            <w:noProof/>
          </w:rPr>
          <w:delText>Application Report Interface</w:delText>
        </w:r>
        <w:r w:rsidDel="008D5E7E">
          <w:rPr>
            <w:noProof/>
            <w:webHidden/>
          </w:rPr>
          <w:tab/>
          <w:delText>15</w:delText>
        </w:r>
      </w:del>
    </w:p>
    <w:p w14:paraId="7CC66FCA" w14:textId="61626FFA" w:rsidR="00751791" w:rsidDel="008D5E7E" w:rsidRDefault="00751791">
      <w:pPr>
        <w:pStyle w:val="TOC5"/>
        <w:tabs>
          <w:tab w:val="left" w:pos="1925"/>
          <w:tab w:val="right" w:leader="dot" w:pos="9350"/>
        </w:tabs>
        <w:rPr>
          <w:del w:id="270" w:author="Author"/>
          <w:rFonts w:asciiTheme="minorHAnsi" w:eastAsiaTheme="minorEastAsia" w:hAnsiTheme="minorHAnsi" w:cstheme="minorBidi"/>
          <w:noProof/>
          <w:szCs w:val="22"/>
        </w:rPr>
      </w:pPr>
      <w:del w:id="271" w:author="Author">
        <w:r w:rsidRPr="008D5E7E" w:rsidDel="008D5E7E">
          <w:rPr>
            <w:noProof/>
          </w:rPr>
          <w:delText>3.2.3.2.1.</w:delText>
        </w:r>
        <w:r w:rsidDel="008D5E7E">
          <w:rPr>
            <w:rFonts w:asciiTheme="minorHAnsi" w:eastAsiaTheme="minorEastAsia" w:hAnsiTheme="minorHAnsi" w:cstheme="minorBidi"/>
            <w:noProof/>
            <w:szCs w:val="22"/>
          </w:rPr>
          <w:tab/>
        </w:r>
        <w:r w:rsidRPr="008D5E7E" w:rsidDel="008D5E7E">
          <w:rPr>
            <w:i/>
            <w:noProof/>
          </w:rPr>
          <w:delText>&lt;Insert name of report&gt;</w:delText>
        </w:r>
        <w:r w:rsidDel="008D5E7E">
          <w:rPr>
            <w:noProof/>
            <w:webHidden/>
          </w:rPr>
          <w:tab/>
          <w:delText>15</w:delText>
        </w:r>
      </w:del>
    </w:p>
    <w:p w14:paraId="63BBA1E0" w14:textId="3A397DE5" w:rsidR="00751791" w:rsidDel="008D5E7E" w:rsidRDefault="00751791">
      <w:pPr>
        <w:pStyle w:val="TOC4"/>
        <w:tabs>
          <w:tab w:val="left" w:pos="1760"/>
          <w:tab w:val="right" w:leader="dot" w:pos="9350"/>
        </w:tabs>
        <w:rPr>
          <w:del w:id="272" w:author="Author"/>
          <w:rFonts w:asciiTheme="minorHAnsi" w:eastAsiaTheme="minorEastAsia" w:hAnsiTheme="minorHAnsi" w:cstheme="minorBidi"/>
          <w:noProof/>
          <w:szCs w:val="22"/>
        </w:rPr>
      </w:pPr>
      <w:del w:id="273" w:author="Author">
        <w:r w:rsidRPr="008D5E7E" w:rsidDel="008D5E7E">
          <w:rPr>
            <w:noProof/>
          </w:rPr>
          <w:delText>3.2.3.3.</w:delText>
        </w:r>
        <w:r w:rsidDel="008D5E7E">
          <w:rPr>
            <w:rFonts w:asciiTheme="minorHAnsi" w:eastAsiaTheme="minorEastAsia" w:hAnsiTheme="minorHAnsi" w:cstheme="minorBidi"/>
            <w:noProof/>
            <w:szCs w:val="22"/>
          </w:rPr>
          <w:tab/>
        </w:r>
        <w:r w:rsidRPr="008D5E7E" w:rsidDel="008D5E7E">
          <w:rPr>
            <w:noProof/>
          </w:rPr>
          <w:delText>Unmapped Data Element</w:delText>
        </w:r>
        <w:r w:rsidDel="008D5E7E">
          <w:rPr>
            <w:noProof/>
            <w:webHidden/>
          </w:rPr>
          <w:tab/>
          <w:delText>16</w:delText>
        </w:r>
      </w:del>
    </w:p>
    <w:p w14:paraId="303DF434" w14:textId="79BE9F7F" w:rsidR="00751791" w:rsidDel="008D5E7E" w:rsidRDefault="00751791">
      <w:pPr>
        <w:pStyle w:val="TOC2"/>
        <w:rPr>
          <w:del w:id="274" w:author="Author"/>
          <w:rFonts w:asciiTheme="minorHAnsi" w:eastAsiaTheme="minorEastAsia" w:hAnsiTheme="minorHAnsi" w:cstheme="minorBidi"/>
          <w:b w:val="0"/>
          <w:noProof/>
          <w:sz w:val="22"/>
          <w:szCs w:val="22"/>
        </w:rPr>
      </w:pPr>
      <w:del w:id="275" w:author="Author">
        <w:r w:rsidRPr="008D5E7E" w:rsidDel="008D5E7E">
          <w:rPr>
            <w:noProof/>
          </w:rPr>
          <w:delText>3.3.</w:delText>
        </w:r>
        <w:r w:rsidDel="008D5E7E">
          <w:rPr>
            <w:rFonts w:asciiTheme="minorHAnsi" w:eastAsiaTheme="minorEastAsia" w:hAnsiTheme="minorHAnsi" w:cstheme="minorBidi"/>
            <w:b w:val="0"/>
            <w:noProof/>
            <w:sz w:val="22"/>
            <w:szCs w:val="22"/>
          </w:rPr>
          <w:tab/>
        </w:r>
        <w:r w:rsidRPr="008D5E7E" w:rsidDel="008D5E7E">
          <w:rPr>
            <w:noProof/>
          </w:rPr>
          <w:delText>Conceptual Infrastructure Design</w:delText>
        </w:r>
        <w:r w:rsidDel="008D5E7E">
          <w:rPr>
            <w:noProof/>
            <w:webHidden/>
          </w:rPr>
          <w:tab/>
          <w:delText>16</w:delText>
        </w:r>
      </w:del>
    </w:p>
    <w:p w14:paraId="53CE42F6" w14:textId="0442461B" w:rsidR="00751791" w:rsidDel="008D5E7E" w:rsidRDefault="00751791">
      <w:pPr>
        <w:pStyle w:val="TOC3"/>
        <w:rPr>
          <w:del w:id="276" w:author="Author"/>
          <w:rFonts w:asciiTheme="minorHAnsi" w:eastAsiaTheme="minorEastAsia" w:hAnsiTheme="minorHAnsi" w:cstheme="minorBidi"/>
          <w:b w:val="0"/>
          <w:noProof/>
          <w:sz w:val="22"/>
          <w:szCs w:val="22"/>
        </w:rPr>
      </w:pPr>
      <w:del w:id="277" w:author="Author">
        <w:r w:rsidRPr="008D5E7E" w:rsidDel="008D5E7E">
          <w:rPr>
            <w:noProof/>
          </w:rPr>
          <w:delText>3.3.1.</w:delText>
        </w:r>
        <w:r w:rsidDel="008D5E7E">
          <w:rPr>
            <w:rFonts w:asciiTheme="minorHAnsi" w:eastAsiaTheme="minorEastAsia" w:hAnsiTheme="minorHAnsi" w:cstheme="minorBidi"/>
            <w:b w:val="0"/>
            <w:noProof/>
            <w:sz w:val="22"/>
            <w:szCs w:val="22"/>
          </w:rPr>
          <w:tab/>
        </w:r>
        <w:r w:rsidRPr="008D5E7E" w:rsidDel="008D5E7E">
          <w:rPr>
            <w:noProof/>
          </w:rPr>
          <w:delText>System Criticality and High Availability</w:delText>
        </w:r>
        <w:r w:rsidDel="008D5E7E">
          <w:rPr>
            <w:noProof/>
            <w:webHidden/>
          </w:rPr>
          <w:tab/>
          <w:delText>17</w:delText>
        </w:r>
      </w:del>
    </w:p>
    <w:p w14:paraId="2AEBA991" w14:textId="2E05E7C4" w:rsidR="00751791" w:rsidDel="008D5E7E" w:rsidRDefault="00751791">
      <w:pPr>
        <w:pStyle w:val="TOC3"/>
        <w:rPr>
          <w:del w:id="278" w:author="Author"/>
          <w:rFonts w:asciiTheme="minorHAnsi" w:eastAsiaTheme="minorEastAsia" w:hAnsiTheme="minorHAnsi" w:cstheme="minorBidi"/>
          <w:b w:val="0"/>
          <w:noProof/>
          <w:sz w:val="22"/>
          <w:szCs w:val="22"/>
        </w:rPr>
      </w:pPr>
      <w:del w:id="279" w:author="Author">
        <w:r w:rsidRPr="008D5E7E" w:rsidDel="008D5E7E">
          <w:rPr>
            <w:noProof/>
          </w:rPr>
          <w:delText>3.3.2.</w:delText>
        </w:r>
        <w:r w:rsidDel="008D5E7E">
          <w:rPr>
            <w:rFonts w:asciiTheme="minorHAnsi" w:eastAsiaTheme="minorEastAsia" w:hAnsiTheme="minorHAnsi" w:cstheme="minorBidi"/>
            <w:b w:val="0"/>
            <w:noProof/>
            <w:sz w:val="22"/>
            <w:szCs w:val="22"/>
          </w:rPr>
          <w:tab/>
        </w:r>
        <w:r w:rsidRPr="008D5E7E" w:rsidDel="008D5E7E">
          <w:rPr>
            <w:noProof/>
          </w:rPr>
          <w:delText>Application servers</w:delText>
        </w:r>
        <w:r w:rsidDel="008D5E7E">
          <w:rPr>
            <w:noProof/>
            <w:webHidden/>
          </w:rPr>
          <w:tab/>
          <w:delText>17</w:delText>
        </w:r>
      </w:del>
    </w:p>
    <w:p w14:paraId="2DD4DD1E" w14:textId="473143AF" w:rsidR="00751791" w:rsidDel="008D5E7E" w:rsidRDefault="00751791">
      <w:pPr>
        <w:pStyle w:val="TOC3"/>
        <w:rPr>
          <w:del w:id="280" w:author="Author"/>
          <w:rFonts w:asciiTheme="minorHAnsi" w:eastAsiaTheme="minorEastAsia" w:hAnsiTheme="minorHAnsi" w:cstheme="minorBidi"/>
          <w:b w:val="0"/>
          <w:noProof/>
          <w:sz w:val="22"/>
          <w:szCs w:val="22"/>
        </w:rPr>
      </w:pPr>
      <w:del w:id="281" w:author="Author">
        <w:r w:rsidRPr="008D5E7E" w:rsidDel="008D5E7E">
          <w:rPr>
            <w:noProof/>
          </w:rPr>
          <w:delText>3.3.3.</w:delText>
        </w:r>
        <w:r w:rsidDel="008D5E7E">
          <w:rPr>
            <w:rFonts w:asciiTheme="minorHAnsi" w:eastAsiaTheme="minorEastAsia" w:hAnsiTheme="minorHAnsi" w:cstheme="minorBidi"/>
            <w:b w:val="0"/>
            <w:noProof/>
            <w:sz w:val="22"/>
            <w:szCs w:val="22"/>
          </w:rPr>
          <w:tab/>
        </w:r>
        <w:r w:rsidRPr="008D5E7E" w:rsidDel="008D5E7E">
          <w:rPr>
            <w:noProof/>
          </w:rPr>
          <w:delText>Special Technology</w:delText>
        </w:r>
        <w:r w:rsidDel="008D5E7E">
          <w:rPr>
            <w:noProof/>
            <w:webHidden/>
          </w:rPr>
          <w:tab/>
          <w:delText>18</w:delText>
        </w:r>
      </w:del>
    </w:p>
    <w:p w14:paraId="5A339FA3" w14:textId="181E7181" w:rsidR="00751791" w:rsidDel="008D5E7E" w:rsidRDefault="00751791">
      <w:pPr>
        <w:pStyle w:val="TOC3"/>
        <w:rPr>
          <w:del w:id="282" w:author="Author"/>
          <w:rFonts w:asciiTheme="minorHAnsi" w:eastAsiaTheme="minorEastAsia" w:hAnsiTheme="minorHAnsi" w:cstheme="minorBidi"/>
          <w:b w:val="0"/>
          <w:noProof/>
          <w:sz w:val="22"/>
          <w:szCs w:val="22"/>
        </w:rPr>
      </w:pPr>
      <w:del w:id="283" w:author="Author">
        <w:r w:rsidRPr="008D5E7E" w:rsidDel="008D5E7E">
          <w:rPr>
            <w:noProof/>
          </w:rPr>
          <w:delText>3.3.4.</w:delText>
        </w:r>
        <w:r w:rsidDel="008D5E7E">
          <w:rPr>
            <w:rFonts w:asciiTheme="minorHAnsi" w:eastAsiaTheme="minorEastAsia" w:hAnsiTheme="minorHAnsi" w:cstheme="minorBidi"/>
            <w:b w:val="0"/>
            <w:noProof/>
            <w:sz w:val="22"/>
            <w:szCs w:val="22"/>
          </w:rPr>
          <w:tab/>
        </w:r>
        <w:r w:rsidRPr="008D5E7E" w:rsidDel="008D5E7E">
          <w:rPr>
            <w:noProof/>
          </w:rPr>
          <w:delText>Technology Locations</w:delText>
        </w:r>
        <w:r w:rsidDel="008D5E7E">
          <w:rPr>
            <w:noProof/>
            <w:webHidden/>
          </w:rPr>
          <w:tab/>
          <w:delText>18</w:delText>
        </w:r>
      </w:del>
    </w:p>
    <w:p w14:paraId="098024F5" w14:textId="245466F0" w:rsidR="00751791" w:rsidDel="008D5E7E" w:rsidRDefault="00751791">
      <w:pPr>
        <w:pStyle w:val="TOC3"/>
        <w:rPr>
          <w:del w:id="284" w:author="Author"/>
          <w:rFonts w:asciiTheme="minorHAnsi" w:eastAsiaTheme="minorEastAsia" w:hAnsiTheme="minorHAnsi" w:cstheme="minorBidi"/>
          <w:b w:val="0"/>
          <w:noProof/>
          <w:sz w:val="22"/>
          <w:szCs w:val="22"/>
        </w:rPr>
      </w:pPr>
      <w:del w:id="285" w:author="Author">
        <w:r w:rsidRPr="008D5E7E" w:rsidDel="008D5E7E">
          <w:rPr>
            <w:noProof/>
          </w:rPr>
          <w:delText>3.3.5.</w:delText>
        </w:r>
        <w:r w:rsidDel="008D5E7E">
          <w:rPr>
            <w:rFonts w:asciiTheme="minorHAnsi" w:eastAsiaTheme="minorEastAsia" w:hAnsiTheme="minorHAnsi" w:cstheme="minorBidi"/>
            <w:b w:val="0"/>
            <w:noProof/>
            <w:sz w:val="22"/>
            <w:szCs w:val="22"/>
          </w:rPr>
          <w:tab/>
        </w:r>
        <w:r w:rsidRPr="008D5E7E" w:rsidDel="008D5E7E">
          <w:rPr>
            <w:noProof/>
          </w:rPr>
          <w:delText>Conceptual Infrastructure Diagram</w:delText>
        </w:r>
        <w:r w:rsidDel="008D5E7E">
          <w:rPr>
            <w:noProof/>
            <w:webHidden/>
          </w:rPr>
          <w:tab/>
          <w:delText>19</w:delText>
        </w:r>
      </w:del>
    </w:p>
    <w:p w14:paraId="14167E55" w14:textId="3AABAE9F" w:rsidR="00751791" w:rsidDel="008D5E7E" w:rsidRDefault="00751791">
      <w:pPr>
        <w:pStyle w:val="TOC4"/>
        <w:tabs>
          <w:tab w:val="left" w:pos="1760"/>
          <w:tab w:val="right" w:leader="dot" w:pos="9350"/>
        </w:tabs>
        <w:rPr>
          <w:del w:id="286" w:author="Author"/>
          <w:rFonts w:asciiTheme="minorHAnsi" w:eastAsiaTheme="minorEastAsia" w:hAnsiTheme="minorHAnsi" w:cstheme="minorBidi"/>
          <w:noProof/>
          <w:szCs w:val="22"/>
        </w:rPr>
      </w:pPr>
      <w:del w:id="287" w:author="Author">
        <w:r w:rsidRPr="008D5E7E" w:rsidDel="008D5E7E">
          <w:rPr>
            <w:noProof/>
          </w:rPr>
          <w:delText>3.3.5.1.</w:delText>
        </w:r>
        <w:r w:rsidDel="008D5E7E">
          <w:rPr>
            <w:rFonts w:asciiTheme="minorHAnsi" w:eastAsiaTheme="minorEastAsia" w:hAnsiTheme="minorHAnsi" w:cstheme="minorBidi"/>
            <w:noProof/>
            <w:szCs w:val="22"/>
          </w:rPr>
          <w:tab/>
        </w:r>
        <w:r w:rsidRPr="008D5E7E" w:rsidDel="008D5E7E">
          <w:rPr>
            <w:noProof/>
          </w:rPr>
          <w:delText>Conceptual Production String Diagram</w:delText>
        </w:r>
        <w:r w:rsidDel="008D5E7E">
          <w:rPr>
            <w:noProof/>
            <w:webHidden/>
          </w:rPr>
          <w:tab/>
          <w:delText>19</w:delText>
        </w:r>
      </w:del>
    </w:p>
    <w:p w14:paraId="3DF9469D" w14:textId="23CC074E" w:rsidR="00751791" w:rsidDel="008D5E7E" w:rsidRDefault="00751791">
      <w:pPr>
        <w:pStyle w:val="TOC1"/>
        <w:rPr>
          <w:del w:id="288" w:author="Author"/>
          <w:rFonts w:asciiTheme="minorHAnsi" w:eastAsiaTheme="minorEastAsia" w:hAnsiTheme="minorHAnsi" w:cstheme="minorBidi"/>
          <w:b w:val="0"/>
          <w:noProof/>
          <w:sz w:val="22"/>
          <w:szCs w:val="22"/>
        </w:rPr>
      </w:pPr>
      <w:del w:id="289" w:author="Author">
        <w:r w:rsidRPr="008D5E7E" w:rsidDel="008D5E7E">
          <w:rPr>
            <w:noProof/>
          </w:rPr>
          <w:delText>4.</w:delText>
        </w:r>
        <w:r w:rsidDel="008D5E7E">
          <w:rPr>
            <w:rFonts w:asciiTheme="minorHAnsi" w:eastAsiaTheme="minorEastAsia" w:hAnsiTheme="minorHAnsi" w:cstheme="minorBidi"/>
            <w:b w:val="0"/>
            <w:noProof/>
            <w:sz w:val="22"/>
            <w:szCs w:val="22"/>
          </w:rPr>
          <w:tab/>
        </w:r>
        <w:r w:rsidRPr="008D5E7E" w:rsidDel="008D5E7E">
          <w:rPr>
            <w:noProof/>
          </w:rPr>
          <w:delText>Data Phase</w:delText>
        </w:r>
        <w:r w:rsidDel="008D5E7E">
          <w:rPr>
            <w:noProof/>
            <w:webHidden/>
          </w:rPr>
          <w:tab/>
          <w:delText>19</w:delText>
        </w:r>
      </w:del>
    </w:p>
    <w:p w14:paraId="1F16D6AB" w14:textId="3D0183E2" w:rsidR="00751791" w:rsidDel="008D5E7E" w:rsidRDefault="00751791">
      <w:pPr>
        <w:pStyle w:val="TOC2"/>
        <w:rPr>
          <w:del w:id="290" w:author="Author"/>
          <w:rFonts w:asciiTheme="minorHAnsi" w:eastAsiaTheme="minorEastAsia" w:hAnsiTheme="minorHAnsi" w:cstheme="minorBidi"/>
          <w:b w:val="0"/>
          <w:noProof/>
          <w:sz w:val="22"/>
          <w:szCs w:val="22"/>
        </w:rPr>
      </w:pPr>
      <w:del w:id="291" w:author="Author">
        <w:r w:rsidRPr="008D5E7E" w:rsidDel="008D5E7E">
          <w:rPr>
            <w:noProof/>
          </w:rPr>
          <w:delText>4.1.</w:delText>
        </w:r>
        <w:r w:rsidDel="008D5E7E">
          <w:rPr>
            <w:rFonts w:asciiTheme="minorHAnsi" w:eastAsiaTheme="minorEastAsia" w:hAnsiTheme="minorHAnsi" w:cstheme="minorBidi"/>
            <w:b w:val="0"/>
            <w:noProof/>
            <w:sz w:val="22"/>
            <w:szCs w:val="22"/>
          </w:rPr>
          <w:tab/>
        </w:r>
        <w:r w:rsidRPr="008D5E7E" w:rsidDel="008D5E7E">
          <w:rPr>
            <w:noProof/>
          </w:rPr>
          <w:delText>Data View</w:delText>
        </w:r>
        <w:r w:rsidDel="008D5E7E">
          <w:rPr>
            <w:noProof/>
            <w:webHidden/>
          </w:rPr>
          <w:tab/>
          <w:delText>19</w:delText>
        </w:r>
      </w:del>
    </w:p>
    <w:p w14:paraId="4A362B99" w14:textId="71D29988" w:rsidR="00751791" w:rsidDel="008D5E7E" w:rsidRDefault="00751791">
      <w:pPr>
        <w:pStyle w:val="TOC2"/>
        <w:rPr>
          <w:del w:id="292" w:author="Author"/>
          <w:rFonts w:asciiTheme="minorHAnsi" w:eastAsiaTheme="minorEastAsia" w:hAnsiTheme="minorHAnsi" w:cstheme="minorBidi"/>
          <w:b w:val="0"/>
          <w:noProof/>
          <w:sz w:val="22"/>
          <w:szCs w:val="22"/>
        </w:rPr>
      </w:pPr>
      <w:del w:id="293" w:author="Author">
        <w:r w:rsidRPr="008D5E7E" w:rsidDel="008D5E7E">
          <w:rPr>
            <w:noProof/>
          </w:rPr>
          <w:delText>4.2.</w:delText>
        </w:r>
        <w:r w:rsidDel="008D5E7E">
          <w:rPr>
            <w:rFonts w:asciiTheme="minorHAnsi" w:eastAsiaTheme="minorEastAsia" w:hAnsiTheme="minorHAnsi" w:cstheme="minorBidi"/>
            <w:b w:val="0"/>
            <w:noProof/>
            <w:sz w:val="22"/>
            <w:szCs w:val="22"/>
          </w:rPr>
          <w:tab/>
        </w:r>
        <w:r w:rsidRPr="008D5E7E" w:rsidDel="008D5E7E">
          <w:rPr>
            <w:noProof/>
          </w:rPr>
          <w:delText>Data Dictionary</w:delText>
        </w:r>
        <w:r w:rsidDel="008D5E7E">
          <w:rPr>
            <w:noProof/>
            <w:webHidden/>
          </w:rPr>
          <w:tab/>
          <w:delText>19</w:delText>
        </w:r>
      </w:del>
    </w:p>
    <w:p w14:paraId="1B335F61" w14:textId="300B2336" w:rsidR="00751791" w:rsidDel="008D5E7E" w:rsidRDefault="00751791">
      <w:pPr>
        <w:pStyle w:val="TOC1"/>
        <w:rPr>
          <w:del w:id="294" w:author="Author"/>
          <w:rFonts w:asciiTheme="minorHAnsi" w:eastAsiaTheme="minorEastAsia" w:hAnsiTheme="minorHAnsi" w:cstheme="minorBidi"/>
          <w:b w:val="0"/>
          <w:noProof/>
          <w:sz w:val="22"/>
          <w:szCs w:val="22"/>
        </w:rPr>
      </w:pPr>
      <w:del w:id="295" w:author="Author">
        <w:r w:rsidRPr="008D5E7E" w:rsidDel="008D5E7E">
          <w:rPr>
            <w:noProof/>
          </w:rPr>
          <w:delText>5.</w:delText>
        </w:r>
        <w:r w:rsidDel="008D5E7E">
          <w:rPr>
            <w:rFonts w:asciiTheme="minorHAnsi" w:eastAsiaTheme="minorEastAsia" w:hAnsiTheme="minorHAnsi" w:cstheme="minorBidi"/>
            <w:b w:val="0"/>
            <w:noProof/>
            <w:sz w:val="22"/>
            <w:szCs w:val="22"/>
          </w:rPr>
          <w:tab/>
        </w:r>
        <w:r w:rsidRPr="008D5E7E" w:rsidDel="008D5E7E">
          <w:rPr>
            <w:noProof/>
          </w:rPr>
          <w:delText>Logical Phase</w:delText>
        </w:r>
        <w:r w:rsidDel="008D5E7E">
          <w:rPr>
            <w:noProof/>
            <w:webHidden/>
          </w:rPr>
          <w:tab/>
          <w:delText>20</w:delText>
        </w:r>
      </w:del>
    </w:p>
    <w:p w14:paraId="1CDEDB11" w14:textId="1ACF1DA1" w:rsidR="00751791" w:rsidDel="008D5E7E" w:rsidRDefault="00751791">
      <w:pPr>
        <w:pStyle w:val="TOC2"/>
        <w:rPr>
          <w:del w:id="296" w:author="Author"/>
          <w:rFonts w:asciiTheme="minorHAnsi" w:eastAsiaTheme="minorEastAsia" w:hAnsiTheme="minorHAnsi" w:cstheme="minorBidi"/>
          <w:b w:val="0"/>
          <w:noProof/>
          <w:sz w:val="22"/>
          <w:szCs w:val="22"/>
        </w:rPr>
      </w:pPr>
      <w:del w:id="297" w:author="Author">
        <w:r w:rsidRPr="008D5E7E" w:rsidDel="008D5E7E">
          <w:rPr>
            <w:noProof/>
          </w:rPr>
          <w:delText>5.1.</w:delText>
        </w:r>
        <w:r w:rsidDel="008D5E7E">
          <w:rPr>
            <w:rFonts w:asciiTheme="minorHAnsi" w:eastAsiaTheme="minorEastAsia" w:hAnsiTheme="minorHAnsi" w:cstheme="minorBidi"/>
            <w:b w:val="0"/>
            <w:noProof/>
            <w:sz w:val="22"/>
            <w:szCs w:val="22"/>
          </w:rPr>
          <w:tab/>
        </w:r>
        <w:r w:rsidRPr="008D5E7E" w:rsidDel="008D5E7E">
          <w:rPr>
            <w:noProof/>
          </w:rPr>
          <w:delText>Interface Architecture</w:delText>
        </w:r>
        <w:r w:rsidDel="008D5E7E">
          <w:rPr>
            <w:noProof/>
            <w:webHidden/>
          </w:rPr>
          <w:tab/>
          <w:delText>20</w:delText>
        </w:r>
      </w:del>
    </w:p>
    <w:p w14:paraId="2C86D1F3" w14:textId="049C4140" w:rsidR="00751791" w:rsidDel="008D5E7E" w:rsidRDefault="00751791">
      <w:pPr>
        <w:pStyle w:val="TOC2"/>
        <w:rPr>
          <w:del w:id="298" w:author="Author"/>
          <w:rFonts w:asciiTheme="minorHAnsi" w:eastAsiaTheme="minorEastAsia" w:hAnsiTheme="minorHAnsi" w:cstheme="minorBidi"/>
          <w:b w:val="0"/>
          <w:noProof/>
          <w:sz w:val="22"/>
          <w:szCs w:val="22"/>
        </w:rPr>
      </w:pPr>
      <w:del w:id="299" w:author="Author">
        <w:r w:rsidRPr="008D5E7E" w:rsidDel="008D5E7E">
          <w:rPr>
            <w:noProof/>
          </w:rPr>
          <w:delText>5.2.</w:delText>
        </w:r>
        <w:r w:rsidDel="008D5E7E">
          <w:rPr>
            <w:rFonts w:asciiTheme="minorHAnsi" w:eastAsiaTheme="minorEastAsia" w:hAnsiTheme="minorHAnsi" w:cstheme="minorBidi"/>
            <w:b w:val="0"/>
            <w:noProof/>
            <w:sz w:val="22"/>
            <w:szCs w:val="22"/>
          </w:rPr>
          <w:tab/>
        </w:r>
        <w:r w:rsidRPr="008D5E7E" w:rsidDel="008D5E7E">
          <w:rPr>
            <w:noProof/>
          </w:rPr>
          <w:delText>Human-Machine Interface</w:delText>
        </w:r>
        <w:r w:rsidDel="008D5E7E">
          <w:rPr>
            <w:noProof/>
            <w:webHidden/>
          </w:rPr>
          <w:tab/>
          <w:delText>21</w:delText>
        </w:r>
      </w:del>
    </w:p>
    <w:p w14:paraId="4B3128A6" w14:textId="63DCD61A" w:rsidR="00751791" w:rsidDel="008D5E7E" w:rsidRDefault="00751791">
      <w:pPr>
        <w:pStyle w:val="TOC2"/>
        <w:rPr>
          <w:del w:id="300" w:author="Author"/>
          <w:rFonts w:asciiTheme="minorHAnsi" w:eastAsiaTheme="minorEastAsia" w:hAnsiTheme="minorHAnsi" w:cstheme="minorBidi"/>
          <w:b w:val="0"/>
          <w:noProof/>
          <w:sz w:val="22"/>
          <w:szCs w:val="22"/>
        </w:rPr>
      </w:pPr>
      <w:del w:id="301" w:author="Author">
        <w:r w:rsidRPr="008D5E7E" w:rsidDel="008D5E7E">
          <w:rPr>
            <w:noProof/>
          </w:rPr>
          <w:delText>5.3.</w:delText>
        </w:r>
        <w:r w:rsidDel="008D5E7E">
          <w:rPr>
            <w:rFonts w:asciiTheme="minorHAnsi" w:eastAsiaTheme="minorEastAsia" w:hAnsiTheme="minorHAnsi" w:cstheme="minorBidi"/>
            <w:b w:val="0"/>
            <w:noProof/>
            <w:sz w:val="22"/>
            <w:szCs w:val="22"/>
          </w:rPr>
          <w:tab/>
        </w:r>
        <w:r w:rsidRPr="008D5E7E" w:rsidDel="008D5E7E">
          <w:rPr>
            <w:noProof/>
          </w:rPr>
          <w:delText>Interface Design Rules</w:delText>
        </w:r>
        <w:r w:rsidDel="008D5E7E">
          <w:rPr>
            <w:noProof/>
            <w:webHidden/>
          </w:rPr>
          <w:tab/>
          <w:delText>21</w:delText>
        </w:r>
      </w:del>
    </w:p>
    <w:p w14:paraId="37F14C2F" w14:textId="29642ADB" w:rsidR="00751791" w:rsidDel="008D5E7E" w:rsidRDefault="00751791">
      <w:pPr>
        <w:pStyle w:val="TOC2"/>
        <w:rPr>
          <w:del w:id="302" w:author="Author"/>
          <w:rFonts w:asciiTheme="minorHAnsi" w:eastAsiaTheme="minorEastAsia" w:hAnsiTheme="minorHAnsi" w:cstheme="minorBidi"/>
          <w:b w:val="0"/>
          <w:noProof/>
          <w:sz w:val="22"/>
          <w:szCs w:val="22"/>
        </w:rPr>
      </w:pPr>
      <w:del w:id="303" w:author="Author">
        <w:r w:rsidRPr="008D5E7E" w:rsidDel="008D5E7E">
          <w:rPr>
            <w:noProof/>
          </w:rPr>
          <w:delText>5.4.</w:delText>
        </w:r>
        <w:r w:rsidDel="008D5E7E">
          <w:rPr>
            <w:rFonts w:asciiTheme="minorHAnsi" w:eastAsiaTheme="minorEastAsia" w:hAnsiTheme="minorHAnsi" w:cstheme="minorBidi"/>
            <w:b w:val="0"/>
            <w:noProof/>
            <w:sz w:val="22"/>
            <w:szCs w:val="22"/>
          </w:rPr>
          <w:tab/>
        </w:r>
        <w:r w:rsidRPr="008D5E7E" w:rsidDel="008D5E7E">
          <w:rPr>
            <w:noProof/>
          </w:rPr>
          <w:delText>Inputs</w:delText>
        </w:r>
        <w:r w:rsidDel="008D5E7E">
          <w:rPr>
            <w:noProof/>
            <w:webHidden/>
          </w:rPr>
          <w:tab/>
          <w:delText>21</w:delText>
        </w:r>
      </w:del>
    </w:p>
    <w:p w14:paraId="3F0485C9" w14:textId="683FF103" w:rsidR="00751791" w:rsidDel="008D5E7E" w:rsidRDefault="00751791">
      <w:pPr>
        <w:pStyle w:val="TOC2"/>
        <w:rPr>
          <w:del w:id="304" w:author="Author"/>
          <w:rFonts w:asciiTheme="minorHAnsi" w:eastAsiaTheme="minorEastAsia" w:hAnsiTheme="minorHAnsi" w:cstheme="minorBidi"/>
          <w:b w:val="0"/>
          <w:noProof/>
          <w:sz w:val="22"/>
          <w:szCs w:val="22"/>
        </w:rPr>
      </w:pPr>
      <w:del w:id="305" w:author="Author">
        <w:r w:rsidRPr="008D5E7E" w:rsidDel="008D5E7E">
          <w:rPr>
            <w:noProof/>
          </w:rPr>
          <w:delText>5.5.</w:delText>
        </w:r>
        <w:r w:rsidDel="008D5E7E">
          <w:rPr>
            <w:rFonts w:asciiTheme="minorHAnsi" w:eastAsiaTheme="minorEastAsia" w:hAnsiTheme="minorHAnsi" w:cstheme="minorBidi"/>
            <w:b w:val="0"/>
            <w:noProof/>
            <w:sz w:val="22"/>
            <w:szCs w:val="22"/>
          </w:rPr>
          <w:tab/>
        </w:r>
        <w:r w:rsidRPr="008D5E7E" w:rsidDel="008D5E7E">
          <w:rPr>
            <w:noProof/>
          </w:rPr>
          <w:delText>Outputs</w:delText>
        </w:r>
        <w:r w:rsidDel="008D5E7E">
          <w:rPr>
            <w:noProof/>
            <w:webHidden/>
          </w:rPr>
          <w:tab/>
          <w:delText>21</w:delText>
        </w:r>
      </w:del>
    </w:p>
    <w:p w14:paraId="2B8D3A46" w14:textId="3571891E" w:rsidR="00751791" w:rsidDel="008D5E7E" w:rsidRDefault="00751791">
      <w:pPr>
        <w:pStyle w:val="TOC2"/>
        <w:rPr>
          <w:del w:id="306" w:author="Author"/>
          <w:rFonts w:asciiTheme="minorHAnsi" w:eastAsiaTheme="minorEastAsia" w:hAnsiTheme="minorHAnsi" w:cstheme="minorBidi"/>
          <w:b w:val="0"/>
          <w:noProof/>
          <w:sz w:val="22"/>
          <w:szCs w:val="22"/>
        </w:rPr>
      </w:pPr>
      <w:del w:id="307" w:author="Author">
        <w:r w:rsidRPr="008D5E7E" w:rsidDel="008D5E7E">
          <w:rPr>
            <w:noProof/>
          </w:rPr>
          <w:delText>5.6.</w:delText>
        </w:r>
        <w:r w:rsidDel="008D5E7E">
          <w:rPr>
            <w:rFonts w:asciiTheme="minorHAnsi" w:eastAsiaTheme="minorEastAsia" w:hAnsiTheme="minorHAnsi" w:cstheme="minorBidi"/>
            <w:b w:val="0"/>
            <w:noProof/>
            <w:sz w:val="22"/>
            <w:szCs w:val="22"/>
          </w:rPr>
          <w:tab/>
        </w:r>
        <w:r w:rsidRPr="008D5E7E" w:rsidDel="008D5E7E">
          <w:rPr>
            <w:noProof/>
          </w:rPr>
          <w:delText>Navigation Hierarchy</w:delText>
        </w:r>
        <w:r w:rsidDel="008D5E7E">
          <w:rPr>
            <w:noProof/>
            <w:webHidden/>
          </w:rPr>
          <w:tab/>
          <w:delText>21</w:delText>
        </w:r>
      </w:del>
    </w:p>
    <w:p w14:paraId="6401697E" w14:textId="581347D3" w:rsidR="00751791" w:rsidDel="008D5E7E" w:rsidRDefault="00751791">
      <w:pPr>
        <w:pStyle w:val="TOC3"/>
        <w:rPr>
          <w:del w:id="308" w:author="Author"/>
          <w:rFonts w:asciiTheme="minorHAnsi" w:eastAsiaTheme="minorEastAsia" w:hAnsiTheme="minorHAnsi" w:cstheme="minorBidi"/>
          <w:b w:val="0"/>
          <w:noProof/>
          <w:sz w:val="22"/>
          <w:szCs w:val="22"/>
        </w:rPr>
      </w:pPr>
      <w:del w:id="309" w:author="Author">
        <w:r w:rsidRPr="008D5E7E" w:rsidDel="008D5E7E">
          <w:rPr>
            <w:noProof/>
          </w:rPr>
          <w:delText>5.6.1.</w:delText>
        </w:r>
        <w:r w:rsidDel="008D5E7E">
          <w:rPr>
            <w:rFonts w:asciiTheme="minorHAnsi" w:eastAsiaTheme="minorEastAsia" w:hAnsiTheme="minorHAnsi" w:cstheme="minorBidi"/>
            <w:b w:val="0"/>
            <w:noProof/>
            <w:sz w:val="22"/>
            <w:szCs w:val="22"/>
          </w:rPr>
          <w:tab/>
        </w:r>
        <w:r w:rsidRPr="008D5E7E" w:rsidDel="008D5E7E">
          <w:rPr>
            <w:noProof/>
          </w:rPr>
          <w:delText>Screen [x.1]</w:delText>
        </w:r>
        <w:r w:rsidDel="008D5E7E">
          <w:rPr>
            <w:noProof/>
            <w:webHidden/>
          </w:rPr>
          <w:tab/>
          <w:delText>21</w:delText>
        </w:r>
      </w:del>
    </w:p>
    <w:p w14:paraId="2538ED5A" w14:textId="695CF195" w:rsidR="00751791" w:rsidDel="008D5E7E" w:rsidRDefault="00751791">
      <w:pPr>
        <w:pStyle w:val="TOC3"/>
        <w:rPr>
          <w:del w:id="310" w:author="Author"/>
          <w:rFonts w:asciiTheme="minorHAnsi" w:eastAsiaTheme="minorEastAsia" w:hAnsiTheme="minorHAnsi" w:cstheme="minorBidi"/>
          <w:b w:val="0"/>
          <w:noProof/>
          <w:sz w:val="22"/>
          <w:szCs w:val="22"/>
        </w:rPr>
      </w:pPr>
      <w:del w:id="311" w:author="Author">
        <w:r w:rsidRPr="008D5E7E" w:rsidDel="008D5E7E">
          <w:rPr>
            <w:noProof/>
          </w:rPr>
          <w:delText>5.6.2.</w:delText>
        </w:r>
        <w:r w:rsidDel="008D5E7E">
          <w:rPr>
            <w:rFonts w:asciiTheme="minorHAnsi" w:eastAsiaTheme="minorEastAsia" w:hAnsiTheme="minorHAnsi" w:cstheme="minorBidi"/>
            <w:b w:val="0"/>
            <w:noProof/>
            <w:sz w:val="22"/>
            <w:szCs w:val="22"/>
          </w:rPr>
          <w:tab/>
        </w:r>
        <w:r w:rsidRPr="008D5E7E" w:rsidDel="008D5E7E">
          <w:rPr>
            <w:noProof/>
          </w:rPr>
          <w:delText>Screen [x.2]</w:delText>
        </w:r>
        <w:r w:rsidDel="008D5E7E">
          <w:rPr>
            <w:noProof/>
            <w:webHidden/>
          </w:rPr>
          <w:tab/>
          <w:delText>21</w:delText>
        </w:r>
      </w:del>
    </w:p>
    <w:p w14:paraId="13F662BA" w14:textId="50A0A08E" w:rsidR="00751791" w:rsidDel="008D5E7E" w:rsidRDefault="00751791">
      <w:pPr>
        <w:pStyle w:val="TOC3"/>
        <w:rPr>
          <w:del w:id="312" w:author="Author"/>
          <w:rFonts w:asciiTheme="minorHAnsi" w:eastAsiaTheme="minorEastAsia" w:hAnsiTheme="minorHAnsi" w:cstheme="minorBidi"/>
          <w:b w:val="0"/>
          <w:noProof/>
          <w:sz w:val="22"/>
          <w:szCs w:val="22"/>
        </w:rPr>
      </w:pPr>
      <w:del w:id="313" w:author="Author">
        <w:r w:rsidRPr="008D5E7E" w:rsidDel="008D5E7E">
          <w:rPr>
            <w:noProof/>
          </w:rPr>
          <w:delText>5.6.3.</w:delText>
        </w:r>
        <w:r w:rsidDel="008D5E7E">
          <w:rPr>
            <w:rFonts w:asciiTheme="minorHAnsi" w:eastAsiaTheme="minorEastAsia" w:hAnsiTheme="minorHAnsi" w:cstheme="minorBidi"/>
            <w:b w:val="0"/>
            <w:noProof/>
            <w:sz w:val="22"/>
            <w:szCs w:val="22"/>
          </w:rPr>
          <w:tab/>
        </w:r>
        <w:r w:rsidRPr="008D5E7E" w:rsidDel="008D5E7E">
          <w:rPr>
            <w:noProof/>
          </w:rPr>
          <w:delText>Screen [x.3]</w:delText>
        </w:r>
        <w:r w:rsidDel="008D5E7E">
          <w:rPr>
            <w:noProof/>
            <w:webHidden/>
          </w:rPr>
          <w:tab/>
          <w:delText>21</w:delText>
        </w:r>
      </w:del>
    </w:p>
    <w:p w14:paraId="6E36228E" w14:textId="05A47700" w:rsidR="00751791" w:rsidDel="008D5E7E" w:rsidRDefault="00751791">
      <w:pPr>
        <w:pStyle w:val="TOC1"/>
        <w:rPr>
          <w:del w:id="314" w:author="Author"/>
          <w:rFonts w:asciiTheme="minorHAnsi" w:eastAsiaTheme="minorEastAsia" w:hAnsiTheme="minorHAnsi" w:cstheme="minorBidi"/>
          <w:b w:val="0"/>
          <w:noProof/>
          <w:sz w:val="22"/>
          <w:szCs w:val="22"/>
        </w:rPr>
      </w:pPr>
      <w:del w:id="315" w:author="Author">
        <w:r w:rsidRPr="008D5E7E" w:rsidDel="008D5E7E">
          <w:rPr>
            <w:noProof/>
          </w:rPr>
          <w:delText>6.</w:delText>
        </w:r>
        <w:r w:rsidDel="008D5E7E">
          <w:rPr>
            <w:rFonts w:asciiTheme="minorHAnsi" w:eastAsiaTheme="minorEastAsia" w:hAnsiTheme="minorHAnsi" w:cstheme="minorBidi"/>
            <w:b w:val="0"/>
            <w:noProof/>
            <w:sz w:val="22"/>
            <w:szCs w:val="22"/>
          </w:rPr>
          <w:tab/>
        </w:r>
        <w:r w:rsidRPr="008D5E7E" w:rsidDel="008D5E7E">
          <w:rPr>
            <w:noProof/>
          </w:rPr>
          <w:delText>Process Phase</w:delText>
        </w:r>
        <w:r w:rsidDel="008D5E7E">
          <w:rPr>
            <w:noProof/>
            <w:webHidden/>
          </w:rPr>
          <w:tab/>
          <w:delText>22</w:delText>
        </w:r>
      </w:del>
    </w:p>
    <w:p w14:paraId="2DD88923" w14:textId="4486A019" w:rsidR="00751791" w:rsidDel="008D5E7E" w:rsidRDefault="00751791">
      <w:pPr>
        <w:pStyle w:val="TOC2"/>
        <w:rPr>
          <w:del w:id="316" w:author="Author"/>
          <w:rFonts w:asciiTheme="minorHAnsi" w:eastAsiaTheme="minorEastAsia" w:hAnsiTheme="minorHAnsi" w:cstheme="minorBidi"/>
          <w:b w:val="0"/>
          <w:noProof/>
          <w:sz w:val="22"/>
          <w:szCs w:val="22"/>
        </w:rPr>
      </w:pPr>
      <w:del w:id="317" w:author="Author">
        <w:r w:rsidRPr="008D5E7E" w:rsidDel="008D5E7E">
          <w:rPr>
            <w:noProof/>
          </w:rPr>
          <w:delText>6.1.</w:delText>
        </w:r>
        <w:r w:rsidDel="008D5E7E">
          <w:rPr>
            <w:rFonts w:asciiTheme="minorHAnsi" w:eastAsiaTheme="minorEastAsia" w:hAnsiTheme="minorHAnsi" w:cstheme="minorBidi"/>
            <w:b w:val="0"/>
            <w:noProof/>
            <w:sz w:val="22"/>
            <w:szCs w:val="22"/>
          </w:rPr>
          <w:tab/>
        </w:r>
        <w:r w:rsidRPr="008D5E7E" w:rsidDel="008D5E7E">
          <w:rPr>
            <w:noProof/>
          </w:rPr>
          <w:delText>Service Oriented Architecture / ESS</w:delText>
        </w:r>
        <w:r w:rsidDel="008D5E7E">
          <w:rPr>
            <w:noProof/>
            <w:webHidden/>
          </w:rPr>
          <w:tab/>
          <w:delText>22</w:delText>
        </w:r>
      </w:del>
    </w:p>
    <w:p w14:paraId="6711DEC0" w14:textId="04678C7F" w:rsidR="00751791" w:rsidDel="008D5E7E" w:rsidRDefault="00751791">
      <w:pPr>
        <w:pStyle w:val="TOC1"/>
        <w:rPr>
          <w:del w:id="318" w:author="Author"/>
          <w:rFonts w:asciiTheme="minorHAnsi" w:eastAsiaTheme="minorEastAsia" w:hAnsiTheme="minorHAnsi" w:cstheme="minorBidi"/>
          <w:b w:val="0"/>
          <w:noProof/>
          <w:sz w:val="22"/>
          <w:szCs w:val="22"/>
        </w:rPr>
      </w:pPr>
      <w:del w:id="319" w:author="Author">
        <w:r w:rsidRPr="008D5E7E" w:rsidDel="008D5E7E">
          <w:rPr>
            <w:noProof/>
          </w:rPr>
          <w:delText>7.</w:delText>
        </w:r>
        <w:r w:rsidDel="008D5E7E">
          <w:rPr>
            <w:rFonts w:asciiTheme="minorHAnsi" w:eastAsiaTheme="minorEastAsia" w:hAnsiTheme="minorHAnsi" w:cstheme="minorBidi"/>
            <w:b w:val="0"/>
            <w:noProof/>
            <w:sz w:val="22"/>
            <w:szCs w:val="22"/>
          </w:rPr>
          <w:tab/>
        </w:r>
        <w:r w:rsidRPr="008D5E7E" w:rsidDel="008D5E7E">
          <w:rPr>
            <w:noProof/>
          </w:rPr>
          <w:delText>Development Phase</w:delText>
        </w:r>
        <w:r w:rsidDel="008D5E7E">
          <w:rPr>
            <w:noProof/>
            <w:webHidden/>
          </w:rPr>
          <w:tab/>
          <w:delText>22</w:delText>
        </w:r>
      </w:del>
    </w:p>
    <w:p w14:paraId="339B6031" w14:textId="4892EDAF" w:rsidR="00751791" w:rsidDel="008D5E7E" w:rsidRDefault="00751791">
      <w:pPr>
        <w:pStyle w:val="TOC2"/>
        <w:rPr>
          <w:del w:id="320" w:author="Author"/>
          <w:rFonts w:asciiTheme="minorHAnsi" w:eastAsiaTheme="minorEastAsia" w:hAnsiTheme="minorHAnsi" w:cstheme="minorBidi"/>
          <w:b w:val="0"/>
          <w:noProof/>
          <w:sz w:val="22"/>
          <w:szCs w:val="22"/>
        </w:rPr>
      </w:pPr>
      <w:del w:id="321" w:author="Author">
        <w:r w:rsidRPr="008D5E7E" w:rsidDel="008D5E7E">
          <w:rPr>
            <w:noProof/>
          </w:rPr>
          <w:delText>7.1.</w:delText>
        </w:r>
        <w:r w:rsidDel="008D5E7E">
          <w:rPr>
            <w:rFonts w:asciiTheme="minorHAnsi" w:eastAsiaTheme="minorEastAsia" w:hAnsiTheme="minorHAnsi" w:cstheme="minorBidi"/>
            <w:b w:val="0"/>
            <w:noProof/>
            <w:sz w:val="22"/>
            <w:szCs w:val="22"/>
          </w:rPr>
          <w:tab/>
        </w:r>
        <w:r w:rsidRPr="008D5E7E" w:rsidDel="008D5E7E">
          <w:rPr>
            <w:noProof/>
          </w:rPr>
          <w:delText>Software Architecture</w:delText>
        </w:r>
        <w:r w:rsidDel="008D5E7E">
          <w:rPr>
            <w:noProof/>
            <w:webHidden/>
          </w:rPr>
          <w:tab/>
          <w:delText>22</w:delText>
        </w:r>
      </w:del>
    </w:p>
    <w:p w14:paraId="6AC5F59D" w14:textId="3B8CD061" w:rsidR="00751791" w:rsidDel="008D5E7E" w:rsidRDefault="00751791">
      <w:pPr>
        <w:pStyle w:val="TOC3"/>
        <w:rPr>
          <w:del w:id="322" w:author="Author"/>
          <w:rFonts w:asciiTheme="minorHAnsi" w:eastAsiaTheme="minorEastAsia" w:hAnsiTheme="minorHAnsi" w:cstheme="minorBidi"/>
          <w:b w:val="0"/>
          <w:noProof/>
          <w:sz w:val="22"/>
          <w:szCs w:val="22"/>
        </w:rPr>
      </w:pPr>
      <w:del w:id="323" w:author="Author">
        <w:r w:rsidRPr="008D5E7E" w:rsidDel="008D5E7E">
          <w:rPr>
            <w:noProof/>
          </w:rPr>
          <w:delText>7.1.1.</w:delText>
        </w:r>
        <w:r w:rsidDel="008D5E7E">
          <w:rPr>
            <w:rFonts w:asciiTheme="minorHAnsi" w:eastAsiaTheme="minorEastAsia" w:hAnsiTheme="minorHAnsi" w:cstheme="minorBidi"/>
            <w:b w:val="0"/>
            <w:noProof/>
            <w:sz w:val="22"/>
            <w:szCs w:val="22"/>
          </w:rPr>
          <w:tab/>
        </w:r>
        <w:r w:rsidRPr="008D5E7E" w:rsidDel="008D5E7E">
          <w:rPr>
            <w:noProof/>
          </w:rPr>
          <w:delText>Presentation – User interface</w:delText>
        </w:r>
        <w:r w:rsidDel="008D5E7E">
          <w:rPr>
            <w:noProof/>
            <w:webHidden/>
          </w:rPr>
          <w:tab/>
          <w:delText>23</w:delText>
        </w:r>
      </w:del>
    </w:p>
    <w:p w14:paraId="476C829E" w14:textId="0E533717" w:rsidR="00751791" w:rsidDel="008D5E7E" w:rsidRDefault="00751791">
      <w:pPr>
        <w:pStyle w:val="TOC3"/>
        <w:rPr>
          <w:del w:id="324" w:author="Author"/>
          <w:rFonts w:asciiTheme="minorHAnsi" w:eastAsiaTheme="minorEastAsia" w:hAnsiTheme="minorHAnsi" w:cstheme="minorBidi"/>
          <w:b w:val="0"/>
          <w:noProof/>
          <w:sz w:val="22"/>
          <w:szCs w:val="22"/>
        </w:rPr>
      </w:pPr>
      <w:del w:id="325" w:author="Author">
        <w:r w:rsidRPr="008D5E7E" w:rsidDel="008D5E7E">
          <w:rPr>
            <w:noProof/>
          </w:rPr>
          <w:delText>7.1.2.</w:delText>
        </w:r>
        <w:r w:rsidDel="008D5E7E">
          <w:rPr>
            <w:rFonts w:asciiTheme="minorHAnsi" w:eastAsiaTheme="minorEastAsia" w:hAnsiTheme="minorHAnsi" w:cstheme="minorBidi"/>
            <w:b w:val="0"/>
            <w:noProof/>
            <w:sz w:val="22"/>
            <w:szCs w:val="22"/>
          </w:rPr>
          <w:tab/>
        </w:r>
        <w:r w:rsidRPr="008D5E7E" w:rsidDel="008D5E7E">
          <w:rPr>
            <w:noProof/>
          </w:rPr>
          <w:delText>Service Contract and Adaptors</w:delText>
        </w:r>
        <w:r w:rsidDel="008D5E7E">
          <w:rPr>
            <w:noProof/>
            <w:webHidden/>
          </w:rPr>
          <w:tab/>
          <w:delText>23</w:delText>
        </w:r>
      </w:del>
    </w:p>
    <w:p w14:paraId="28DBC788" w14:textId="241EE754" w:rsidR="00751791" w:rsidDel="008D5E7E" w:rsidRDefault="00751791">
      <w:pPr>
        <w:pStyle w:val="TOC3"/>
        <w:rPr>
          <w:del w:id="326" w:author="Author"/>
          <w:rFonts w:asciiTheme="minorHAnsi" w:eastAsiaTheme="minorEastAsia" w:hAnsiTheme="minorHAnsi" w:cstheme="minorBidi"/>
          <w:b w:val="0"/>
          <w:noProof/>
          <w:sz w:val="22"/>
          <w:szCs w:val="22"/>
        </w:rPr>
      </w:pPr>
      <w:del w:id="327" w:author="Author">
        <w:r w:rsidRPr="008D5E7E" w:rsidDel="008D5E7E">
          <w:rPr>
            <w:noProof/>
          </w:rPr>
          <w:delText>7.1.3.</w:delText>
        </w:r>
        <w:r w:rsidDel="008D5E7E">
          <w:rPr>
            <w:rFonts w:asciiTheme="minorHAnsi" w:eastAsiaTheme="minorEastAsia" w:hAnsiTheme="minorHAnsi" w:cstheme="minorBidi"/>
            <w:b w:val="0"/>
            <w:noProof/>
            <w:sz w:val="22"/>
            <w:szCs w:val="22"/>
          </w:rPr>
          <w:tab/>
        </w:r>
        <w:r w:rsidRPr="008D5E7E" w:rsidDel="008D5E7E">
          <w:rPr>
            <w:noProof/>
          </w:rPr>
          <w:delText>Business services and entities</w:delText>
        </w:r>
        <w:r w:rsidDel="008D5E7E">
          <w:rPr>
            <w:noProof/>
            <w:webHidden/>
          </w:rPr>
          <w:tab/>
          <w:delText>23</w:delText>
        </w:r>
      </w:del>
    </w:p>
    <w:p w14:paraId="128287F9" w14:textId="271DAC81" w:rsidR="00751791" w:rsidDel="008D5E7E" w:rsidRDefault="00751791">
      <w:pPr>
        <w:pStyle w:val="TOC4"/>
        <w:tabs>
          <w:tab w:val="left" w:pos="1760"/>
          <w:tab w:val="right" w:leader="dot" w:pos="9350"/>
        </w:tabs>
        <w:rPr>
          <w:del w:id="328" w:author="Author"/>
          <w:rFonts w:asciiTheme="minorHAnsi" w:eastAsiaTheme="minorEastAsia" w:hAnsiTheme="minorHAnsi" w:cstheme="minorBidi"/>
          <w:noProof/>
          <w:szCs w:val="22"/>
        </w:rPr>
      </w:pPr>
      <w:del w:id="329" w:author="Author">
        <w:r w:rsidRPr="008D5E7E" w:rsidDel="008D5E7E">
          <w:rPr>
            <w:noProof/>
          </w:rPr>
          <w:delText>7.1.3.1.</w:delText>
        </w:r>
        <w:r w:rsidDel="008D5E7E">
          <w:rPr>
            <w:rFonts w:asciiTheme="minorHAnsi" w:eastAsiaTheme="minorEastAsia" w:hAnsiTheme="minorHAnsi" w:cstheme="minorBidi"/>
            <w:noProof/>
            <w:szCs w:val="22"/>
          </w:rPr>
          <w:tab/>
        </w:r>
        <w:r w:rsidRPr="008D5E7E" w:rsidDel="008D5E7E">
          <w:rPr>
            <w:noProof/>
          </w:rPr>
          <w:delText>Role-based access and user provisioning</w:delText>
        </w:r>
        <w:r w:rsidDel="008D5E7E">
          <w:rPr>
            <w:noProof/>
            <w:webHidden/>
          </w:rPr>
          <w:tab/>
          <w:delText>23</w:delText>
        </w:r>
      </w:del>
    </w:p>
    <w:p w14:paraId="34A70D96" w14:textId="08707C93" w:rsidR="00751791" w:rsidDel="008D5E7E" w:rsidRDefault="00751791">
      <w:pPr>
        <w:pStyle w:val="TOC4"/>
        <w:tabs>
          <w:tab w:val="left" w:pos="1760"/>
          <w:tab w:val="right" w:leader="dot" w:pos="9350"/>
        </w:tabs>
        <w:rPr>
          <w:del w:id="330" w:author="Author"/>
          <w:rFonts w:asciiTheme="minorHAnsi" w:eastAsiaTheme="minorEastAsia" w:hAnsiTheme="minorHAnsi" w:cstheme="minorBidi"/>
          <w:noProof/>
          <w:szCs w:val="22"/>
        </w:rPr>
      </w:pPr>
      <w:del w:id="331" w:author="Author">
        <w:r w:rsidRPr="008D5E7E" w:rsidDel="008D5E7E">
          <w:rPr>
            <w:noProof/>
          </w:rPr>
          <w:delText>7.1.3.2.</w:delText>
        </w:r>
        <w:r w:rsidDel="008D5E7E">
          <w:rPr>
            <w:rFonts w:asciiTheme="minorHAnsi" w:eastAsiaTheme="minorEastAsia" w:hAnsiTheme="minorHAnsi" w:cstheme="minorBidi"/>
            <w:noProof/>
            <w:szCs w:val="22"/>
          </w:rPr>
          <w:tab/>
        </w:r>
        <w:r w:rsidRPr="008D5E7E" w:rsidDel="008D5E7E">
          <w:rPr>
            <w:noProof/>
          </w:rPr>
          <w:delText>Reporting</w:delText>
        </w:r>
        <w:r w:rsidDel="008D5E7E">
          <w:rPr>
            <w:noProof/>
            <w:webHidden/>
          </w:rPr>
          <w:tab/>
          <w:delText>23</w:delText>
        </w:r>
      </w:del>
    </w:p>
    <w:p w14:paraId="07C0FAD4" w14:textId="72EB1DFC" w:rsidR="00751791" w:rsidDel="008D5E7E" w:rsidRDefault="00751791">
      <w:pPr>
        <w:pStyle w:val="TOC4"/>
        <w:tabs>
          <w:tab w:val="left" w:pos="1760"/>
          <w:tab w:val="right" w:leader="dot" w:pos="9350"/>
        </w:tabs>
        <w:rPr>
          <w:del w:id="332" w:author="Author"/>
          <w:rFonts w:asciiTheme="minorHAnsi" w:eastAsiaTheme="minorEastAsia" w:hAnsiTheme="minorHAnsi" w:cstheme="minorBidi"/>
          <w:noProof/>
          <w:szCs w:val="22"/>
        </w:rPr>
      </w:pPr>
      <w:del w:id="333" w:author="Author">
        <w:r w:rsidRPr="008D5E7E" w:rsidDel="008D5E7E">
          <w:rPr>
            <w:noProof/>
          </w:rPr>
          <w:delText>7.1.3.3.</w:delText>
        </w:r>
        <w:r w:rsidDel="008D5E7E">
          <w:rPr>
            <w:rFonts w:asciiTheme="minorHAnsi" w:eastAsiaTheme="minorEastAsia" w:hAnsiTheme="minorHAnsi" w:cstheme="minorBidi"/>
            <w:noProof/>
            <w:szCs w:val="22"/>
          </w:rPr>
          <w:tab/>
        </w:r>
        <w:r w:rsidRPr="008D5E7E" w:rsidDel="008D5E7E">
          <w:rPr>
            <w:noProof/>
          </w:rPr>
          <w:delText>Modeling Engine</w:delText>
        </w:r>
        <w:r w:rsidDel="008D5E7E">
          <w:rPr>
            <w:noProof/>
            <w:webHidden/>
          </w:rPr>
          <w:tab/>
          <w:delText>24</w:delText>
        </w:r>
      </w:del>
    </w:p>
    <w:p w14:paraId="1163477F" w14:textId="17EDAB26" w:rsidR="00751791" w:rsidDel="008D5E7E" w:rsidRDefault="00751791">
      <w:pPr>
        <w:pStyle w:val="TOC3"/>
        <w:rPr>
          <w:del w:id="334" w:author="Author"/>
          <w:rFonts w:asciiTheme="minorHAnsi" w:eastAsiaTheme="minorEastAsia" w:hAnsiTheme="minorHAnsi" w:cstheme="minorBidi"/>
          <w:b w:val="0"/>
          <w:noProof/>
          <w:sz w:val="22"/>
          <w:szCs w:val="22"/>
        </w:rPr>
      </w:pPr>
      <w:del w:id="335" w:author="Author">
        <w:r w:rsidRPr="008D5E7E" w:rsidDel="008D5E7E">
          <w:rPr>
            <w:noProof/>
          </w:rPr>
          <w:delText>7.1.4.</w:delText>
        </w:r>
        <w:r w:rsidDel="008D5E7E">
          <w:rPr>
            <w:rFonts w:asciiTheme="minorHAnsi" w:eastAsiaTheme="minorEastAsia" w:hAnsiTheme="minorHAnsi" w:cstheme="minorBidi"/>
            <w:b w:val="0"/>
            <w:noProof/>
            <w:sz w:val="22"/>
            <w:szCs w:val="22"/>
          </w:rPr>
          <w:tab/>
        </w:r>
        <w:r w:rsidRPr="008D5E7E" w:rsidDel="008D5E7E">
          <w:rPr>
            <w:noProof/>
          </w:rPr>
          <w:delText>Logging and Auditing</w:delText>
        </w:r>
        <w:r w:rsidDel="008D5E7E">
          <w:rPr>
            <w:noProof/>
            <w:webHidden/>
          </w:rPr>
          <w:tab/>
          <w:delText>24</w:delText>
        </w:r>
      </w:del>
    </w:p>
    <w:p w14:paraId="28BA9A9F" w14:textId="0E6E5F26" w:rsidR="00751791" w:rsidDel="008D5E7E" w:rsidRDefault="00751791">
      <w:pPr>
        <w:pStyle w:val="TOC3"/>
        <w:rPr>
          <w:del w:id="336" w:author="Author"/>
          <w:rFonts w:asciiTheme="minorHAnsi" w:eastAsiaTheme="minorEastAsia" w:hAnsiTheme="minorHAnsi" w:cstheme="minorBidi"/>
          <w:b w:val="0"/>
          <w:noProof/>
          <w:sz w:val="22"/>
          <w:szCs w:val="22"/>
        </w:rPr>
      </w:pPr>
      <w:del w:id="337" w:author="Author">
        <w:r w:rsidRPr="008D5E7E" w:rsidDel="008D5E7E">
          <w:rPr>
            <w:noProof/>
          </w:rPr>
          <w:delText>7.1.5.</w:delText>
        </w:r>
        <w:r w:rsidDel="008D5E7E">
          <w:rPr>
            <w:rFonts w:asciiTheme="minorHAnsi" w:eastAsiaTheme="minorEastAsia" w:hAnsiTheme="minorHAnsi" w:cstheme="minorBidi"/>
            <w:b w:val="0"/>
            <w:noProof/>
            <w:sz w:val="22"/>
            <w:szCs w:val="22"/>
          </w:rPr>
          <w:tab/>
        </w:r>
        <w:r w:rsidRPr="008D5E7E" w:rsidDel="008D5E7E">
          <w:rPr>
            <w:noProof/>
          </w:rPr>
          <w:delText>Exception Handling</w:delText>
        </w:r>
        <w:r w:rsidDel="008D5E7E">
          <w:rPr>
            <w:noProof/>
            <w:webHidden/>
          </w:rPr>
          <w:tab/>
          <w:delText>24</w:delText>
        </w:r>
      </w:del>
    </w:p>
    <w:p w14:paraId="19CA842E" w14:textId="0C8FE3BB" w:rsidR="00751791" w:rsidDel="008D5E7E" w:rsidRDefault="00751791">
      <w:pPr>
        <w:pStyle w:val="TOC1"/>
        <w:rPr>
          <w:del w:id="338" w:author="Author"/>
          <w:rFonts w:asciiTheme="minorHAnsi" w:eastAsiaTheme="minorEastAsia" w:hAnsiTheme="minorHAnsi" w:cstheme="minorBidi"/>
          <w:b w:val="0"/>
          <w:noProof/>
          <w:sz w:val="22"/>
          <w:szCs w:val="22"/>
        </w:rPr>
      </w:pPr>
      <w:del w:id="339" w:author="Author">
        <w:r w:rsidRPr="008D5E7E" w:rsidDel="008D5E7E">
          <w:rPr>
            <w:noProof/>
          </w:rPr>
          <w:delText>8.</w:delText>
        </w:r>
        <w:r w:rsidDel="008D5E7E">
          <w:rPr>
            <w:rFonts w:asciiTheme="minorHAnsi" w:eastAsiaTheme="minorEastAsia" w:hAnsiTheme="minorHAnsi" w:cstheme="minorBidi"/>
            <w:b w:val="0"/>
            <w:noProof/>
            <w:sz w:val="22"/>
            <w:szCs w:val="22"/>
          </w:rPr>
          <w:tab/>
        </w:r>
        <w:r w:rsidRPr="008D5E7E" w:rsidDel="008D5E7E">
          <w:rPr>
            <w:noProof/>
          </w:rPr>
          <w:delText>Physical Phase</w:delText>
        </w:r>
        <w:r w:rsidDel="008D5E7E">
          <w:rPr>
            <w:noProof/>
            <w:webHidden/>
          </w:rPr>
          <w:tab/>
          <w:delText>24</w:delText>
        </w:r>
      </w:del>
    </w:p>
    <w:p w14:paraId="093D97F4" w14:textId="3B40BF80" w:rsidR="00751791" w:rsidDel="008D5E7E" w:rsidRDefault="00751791">
      <w:pPr>
        <w:pStyle w:val="TOC2"/>
        <w:rPr>
          <w:del w:id="340" w:author="Author"/>
          <w:rFonts w:asciiTheme="minorHAnsi" w:eastAsiaTheme="minorEastAsia" w:hAnsiTheme="minorHAnsi" w:cstheme="minorBidi"/>
          <w:b w:val="0"/>
          <w:noProof/>
          <w:sz w:val="22"/>
          <w:szCs w:val="22"/>
        </w:rPr>
      </w:pPr>
      <w:del w:id="341" w:author="Author">
        <w:r w:rsidRPr="008D5E7E" w:rsidDel="008D5E7E">
          <w:rPr>
            <w:noProof/>
          </w:rPr>
          <w:delText>8.1.</w:delText>
        </w:r>
        <w:r w:rsidDel="008D5E7E">
          <w:rPr>
            <w:rFonts w:asciiTheme="minorHAnsi" w:eastAsiaTheme="minorEastAsia" w:hAnsiTheme="minorHAnsi" w:cstheme="minorBidi"/>
            <w:b w:val="0"/>
            <w:noProof/>
            <w:sz w:val="22"/>
            <w:szCs w:val="22"/>
          </w:rPr>
          <w:tab/>
        </w:r>
        <w:r w:rsidRPr="008D5E7E" w:rsidDel="008D5E7E">
          <w:rPr>
            <w:noProof/>
          </w:rPr>
          <w:delText>Hardware Architecture</w:delText>
        </w:r>
        <w:r w:rsidDel="008D5E7E">
          <w:rPr>
            <w:noProof/>
            <w:webHidden/>
          </w:rPr>
          <w:tab/>
          <w:delText>24</w:delText>
        </w:r>
      </w:del>
    </w:p>
    <w:p w14:paraId="1AFB2ACF" w14:textId="3F29D855" w:rsidR="00751791" w:rsidDel="008D5E7E" w:rsidRDefault="00751791">
      <w:pPr>
        <w:pStyle w:val="TOC2"/>
        <w:rPr>
          <w:del w:id="342" w:author="Author"/>
          <w:rFonts w:asciiTheme="minorHAnsi" w:eastAsiaTheme="minorEastAsia" w:hAnsiTheme="minorHAnsi" w:cstheme="minorBidi"/>
          <w:b w:val="0"/>
          <w:noProof/>
          <w:sz w:val="22"/>
          <w:szCs w:val="22"/>
        </w:rPr>
      </w:pPr>
      <w:del w:id="343" w:author="Author">
        <w:r w:rsidRPr="008D5E7E" w:rsidDel="008D5E7E">
          <w:rPr>
            <w:noProof/>
          </w:rPr>
          <w:delText>8.2.</w:delText>
        </w:r>
        <w:r w:rsidDel="008D5E7E">
          <w:rPr>
            <w:rFonts w:asciiTheme="minorHAnsi" w:eastAsiaTheme="minorEastAsia" w:hAnsiTheme="minorHAnsi" w:cstheme="minorBidi"/>
            <w:b w:val="0"/>
            <w:noProof/>
            <w:sz w:val="22"/>
            <w:szCs w:val="22"/>
          </w:rPr>
          <w:tab/>
        </w:r>
        <w:r w:rsidRPr="008D5E7E" w:rsidDel="008D5E7E">
          <w:rPr>
            <w:noProof/>
          </w:rPr>
          <w:delText>Network Architecture</w:delText>
        </w:r>
        <w:r w:rsidDel="008D5E7E">
          <w:rPr>
            <w:noProof/>
            <w:webHidden/>
          </w:rPr>
          <w:tab/>
          <w:delText>25</w:delText>
        </w:r>
      </w:del>
    </w:p>
    <w:p w14:paraId="30A5FF66" w14:textId="478AFA7E" w:rsidR="00751791" w:rsidDel="008D5E7E" w:rsidRDefault="00751791">
      <w:pPr>
        <w:pStyle w:val="TOC1"/>
        <w:rPr>
          <w:del w:id="344" w:author="Author"/>
          <w:rFonts w:asciiTheme="minorHAnsi" w:eastAsiaTheme="minorEastAsia" w:hAnsiTheme="minorHAnsi" w:cstheme="minorBidi"/>
          <w:b w:val="0"/>
          <w:noProof/>
          <w:sz w:val="22"/>
          <w:szCs w:val="22"/>
        </w:rPr>
      </w:pPr>
      <w:del w:id="345" w:author="Author">
        <w:r w:rsidRPr="008D5E7E" w:rsidDel="008D5E7E">
          <w:rPr>
            <w:noProof/>
          </w:rPr>
          <w:delText>9.</w:delText>
        </w:r>
        <w:r w:rsidDel="008D5E7E">
          <w:rPr>
            <w:rFonts w:asciiTheme="minorHAnsi" w:eastAsiaTheme="minorEastAsia" w:hAnsiTheme="minorHAnsi" w:cstheme="minorBidi"/>
            <w:b w:val="0"/>
            <w:noProof/>
            <w:sz w:val="22"/>
            <w:szCs w:val="22"/>
          </w:rPr>
          <w:tab/>
        </w:r>
        <w:r w:rsidRPr="008D5E7E" w:rsidDel="008D5E7E">
          <w:rPr>
            <w:noProof/>
          </w:rPr>
          <w:delText>Attachment A – Approval Signatures</w:delText>
        </w:r>
        <w:r w:rsidDel="008D5E7E">
          <w:rPr>
            <w:noProof/>
            <w:webHidden/>
          </w:rPr>
          <w:tab/>
          <w:delText>26</w:delText>
        </w:r>
      </w:del>
    </w:p>
    <w:p w14:paraId="6B43A85F" w14:textId="4EEA51A4" w:rsidR="00751791" w:rsidDel="008D5E7E" w:rsidRDefault="00751791">
      <w:pPr>
        <w:pStyle w:val="TOC1"/>
        <w:rPr>
          <w:del w:id="346" w:author="Author"/>
          <w:rFonts w:asciiTheme="minorHAnsi" w:eastAsiaTheme="minorEastAsia" w:hAnsiTheme="minorHAnsi" w:cstheme="minorBidi"/>
          <w:b w:val="0"/>
          <w:noProof/>
          <w:sz w:val="22"/>
          <w:szCs w:val="22"/>
        </w:rPr>
      </w:pPr>
      <w:del w:id="347" w:author="Author">
        <w:r w:rsidRPr="008D5E7E" w:rsidDel="008D5E7E">
          <w:rPr>
            <w:noProof/>
          </w:rPr>
          <w:delText>A.</w:delText>
        </w:r>
        <w:r w:rsidDel="008D5E7E">
          <w:rPr>
            <w:rFonts w:asciiTheme="minorHAnsi" w:eastAsiaTheme="minorEastAsia" w:hAnsiTheme="minorHAnsi" w:cstheme="minorBidi"/>
            <w:b w:val="0"/>
            <w:noProof/>
            <w:sz w:val="22"/>
            <w:szCs w:val="22"/>
          </w:rPr>
          <w:tab/>
        </w:r>
        <w:r w:rsidRPr="008D5E7E" w:rsidDel="008D5E7E">
          <w:rPr>
            <w:noProof/>
          </w:rPr>
          <w:delText>Additional Information</w:delText>
        </w:r>
        <w:r w:rsidDel="008D5E7E">
          <w:rPr>
            <w:noProof/>
            <w:webHidden/>
          </w:rPr>
          <w:tab/>
          <w:delText>27</w:delText>
        </w:r>
      </w:del>
    </w:p>
    <w:p w14:paraId="1D9F26D2" w14:textId="10C0A68C" w:rsidR="00751791" w:rsidDel="008D5E7E" w:rsidRDefault="00751791">
      <w:pPr>
        <w:pStyle w:val="TOC2"/>
        <w:rPr>
          <w:del w:id="348" w:author="Author"/>
          <w:rFonts w:asciiTheme="minorHAnsi" w:eastAsiaTheme="minorEastAsia" w:hAnsiTheme="minorHAnsi" w:cstheme="minorBidi"/>
          <w:b w:val="0"/>
          <w:noProof/>
          <w:sz w:val="22"/>
          <w:szCs w:val="22"/>
        </w:rPr>
      </w:pPr>
      <w:del w:id="349" w:author="Author">
        <w:r w:rsidRPr="008D5E7E" w:rsidDel="008D5E7E">
          <w:rPr>
            <w:noProof/>
          </w:rPr>
          <w:delText>A.1.</w:delText>
        </w:r>
        <w:r w:rsidDel="008D5E7E">
          <w:rPr>
            <w:rFonts w:asciiTheme="minorHAnsi" w:eastAsiaTheme="minorEastAsia" w:hAnsiTheme="minorHAnsi" w:cstheme="minorBidi"/>
            <w:b w:val="0"/>
            <w:noProof/>
            <w:sz w:val="22"/>
            <w:szCs w:val="22"/>
          </w:rPr>
          <w:tab/>
        </w:r>
        <w:r w:rsidRPr="008D5E7E" w:rsidDel="008D5E7E">
          <w:rPr>
            <w:noProof/>
          </w:rPr>
          <w:delText>Identification of Technology and Standards</w:delText>
        </w:r>
        <w:r w:rsidDel="008D5E7E">
          <w:rPr>
            <w:noProof/>
            <w:webHidden/>
          </w:rPr>
          <w:tab/>
          <w:delText>27</w:delText>
        </w:r>
      </w:del>
    </w:p>
    <w:p w14:paraId="7DA105C0" w14:textId="7C11C60B" w:rsidR="00751791" w:rsidDel="008D5E7E" w:rsidRDefault="00751791">
      <w:pPr>
        <w:pStyle w:val="TOC2"/>
        <w:rPr>
          <w:del w:id="350" w:author="Author"/>
          <w:rFonts w:asciiTheme="minorHAnsi" w:eastAsiaTheme="minorEastAsia" w:hAnsiTheme="minorHAnsi" w:cstheme="minorBidi"/>
          <w:b w:val="0"/>
          <w:noProof/>
          <w:sz w:val="22"/>
          <w:szCs w:val="22"/>
        </w:rPr>
      </w:pPr>
      <w:del w:id="351" w:author="Author">
        <w:r w:rsidRPr="008D5E7E" w:rsidDel="008D5E7E">
          <w:rPr>
            <w:noProof/>
          </w:rPr>
          <w:delText>A.2.</w:delText>
        </w:r>
        <w:r w:rsidDel="008D5E7E">
          <w:rPr>
            <w:rFonts w:asciiTheme="minorHAnsi" w:eastAsiaTheme="minorEastAsia" w:hAnsiTheme="minorHAnsi" w:cstheme="minorBidi"/>
            <w:b w:val="0"/>
            <w:noProof/>
            <w:sz w:val="22"/>
            <w:szCs w:val="22"/>
          </w:rPr>
          <w:tab/>
        </w:r>
        <w:r w:rsidRPr="008D5E7E" w:rsidDel="008D5E7E">
          <w:rPr>
            <w:noProof/>
          </w:rPr>
          <w:delText>Constraining Policies, Directives and Procedures</w:delText>
        </w:r>
        <w:r w:rsidDel="008D5E7E">
          <w:rPr>
            <w:noProof/>
            <w:webHidden/>
          </w:rPr>
          <w:tab/>
          <w:delText>27</w:delText>
        </w:r>
      </w:del>
    </w:p>
    <w:p w14:paraId="2566912F" w14:textId="23F9D50B" w:rsidR="00751791" w:rsidDel="008D5E7E" w:rsidRDefault="00751791">
      <w:pPr>
        <w:pStyle w:val="TOC2"/>
        <w:rPr>
          <w:del w:id="352" w:author="Author"/>
          <w:rFonts w:asciiTheme="minorHAnsi" w:eastAsiaTheme="minorEastAsia" w:hAnsiTheme="minorHAnsi" w:cstheme="minorBidi"/>
          <w:b w:val="0"/>
          <w:noProof/>
          <w:sz w:val="22"/>
          <w:szCs w:val="22"/>
        </w:rPr>
      </w:pPr>
      <w:del w:id="353" w:author="Author">
        <w:r w:rsidRPr="008D5E7E" w:rsidDel="008D5E7E">
          <w:rPr>
            <w:noProof/>
          </w:rPr>
          <w:delText>A.3.</w:delText>
        </w:r>
        <w:r w:rsidDel="008D5E7E">
          <w:rPr>
            <w:rFonts w:asciiTheme="minorHAnsi" w:eastAsiaTheme="minorEastAsia" w:hAnsiTheme="minorHAnsi" w:cstheme="minorBidi"/>
            <w:b w:val="0"/>
            <w:noProof/>
            <w:sz w:val="22"/>
            <w:szCs w:val="22"/>
          </w:rPr>
          <w:tab/>
        </w:r>
        <w:r w:rsidRPr="008D5E7E" w:rsidDel="008D5E7E">
          <w:rPr>
            <w:noProof/>
          </w:rPr>
          <w:delText>Requirements Traceability Matrix</w:delText>
        </w:r>
        <w:r w:rsidDel="008D5E7E">
          <w:rPr>
            <w:noProof/>
            <w:webHidden/>
          </w:rPr>
          <w:tab/>
          <w:delText>27</w:delText>
        </w:r>
      </w:del>
    </w:p>
    <w:p w14:paraId="6ADC8A6B" w14:textId="6FE274E2" w:rsidR="00751791" w:rsidDel="008D5E7E" w:rsidRDefault="00751791">
      <w:pPr>
        <w:pStyle w:val="TOC2"/>
        <w:rPr>
          <w:del w:id="354" w:author="Author"/>
          <w:rFonts w:asciiTheme="minorHAnsi" w:eastAsiaTheme="minorEastAsia" w:hAnsiTheme="minorHAnsi" w:cstheme="minorBidi"/>
          <w:b w:val="0"/>
          <w:noProof/>
          <w:sz w:val="22"/>
          <w:szCs w:val="22"/>
        </w:rPr>
      </w:pPr>
      <w:del w:id="355" w:author="Author">
        <w:r w:rsidRPr="008D5E7E" w:rsidDel="008D5E7E">
          <w:rPr>
            <w:noProof/>
          </w:rPr>
          <w:delText>A.4.</w:delText>
        </w:r>
        <w:r w:rsidDel="008D5E7E">
          <w:rPr>
            <w:rFonts w:asciiTheme="minorHAnsi" w:eastAsiaTheme="minorEastAsia" w:hAnsiTheme="minorHAnsi" w:cstheme="minorBidi"/>
            <w:b w:val="0"/>
            <w:noProof/>
            <w:sz w:val="22"/>
            <w:szCs w:val="22"/>
          </w:rPr>
          <w:tab/>
        </w:r>
        <w:r w:rsidRPr="008D5E7E" w:rsidDel="008D5E7E">
          <w:rPr>
            <w:noProof/>
          </w:rPr>
          <w:delText>Packaging and Installation</w:delText>
        </w:r>
        <w:r w:rsidDel="008D5E7E">
          <w:rPr>
            <w:noProof/>
            <w:webHidden/>
          </w:rPr>
          <w:tab/>
          <w:delText>27</w:delText>
        </w:r>
      </w:del>
    </w:p>
    <w:p w14:paraId="29B71C9D" w14:textId="6C91276B" w:rsidR="00751791" w:rsidDel="008D5E7E" w:rsidRDefault="00751791">
      <w:pPr>
        <w:pStyle w:val="TOC2"/>
        <w:rPr>
          <w:del w:id="356" w:author="Author"/>
          <w:rFonts w:asciiTheme="minorHAnsi" w:eastAsiaTheme="minorEastAsia" w:hAnsiTheme="minorHAnsi" w:cstheme="minorBidi"/>
          <w:b w:val="0"/>
          <w:noProof/>
          <w:sz w:val="22"/>
          <w:szCs w:val="22"/>
        </w:rPr>
      </w:pPr>
      <w:del w:id="357" w:author="Author">
        <w:r w:rsidRPr="008D5E7E" w:rsidDel="008D5E7E">
          <w:rPr>
            <w:noProof/>
          </w:rPr>
          <w:delText>A.5.</w:delText>
        </w:r>
        <w:r w:rsidDel="008D5E7E">
          <w:rPr>
            <w:rFonts w:asciiTheme="minorHAnsi" w:eastAsiaTheme="minorEastAsia" w:hAnsiTheme="minorHAnsi" w:cstheme="minorBidi"/>
            <w:b w:val="0"/>
            <w:noProof/>
            <w:sz w:val="22"/>
            <w:szCs w:val="22"/>
          </w:rPr>
          <w:tab/>
        </w:r>
        <w:r w:rsidRPr="008D5E7E" w:rsidDel="008D5E7E">
          <w:rPr>
            <w:noProof/>
          </w:rPr>
          <w:delText>Design Metrics</w:delText>
        </w:r>
        <w:r w:rsidDel="008D5E7E">
          <w:rPr>
            <w:noProof/>
            <w:webHidden/>
          </w:rPr>
          <w:tab/>
          <w:delText>27</w:delText>
        </w:r>
      </w:del>
    </w:p>
    <w:p w14:paraId="70D182AE" w14:textId="77777777" w:rsidR="004F3A80" w:rsidRDefault="000F1969" w:rsidP="003D707B">
      <w:pPr>
        <w:pStyle w:val="TOC1"/>
        <w:sectPr w:rsidR="004F3A80" w:rsidSect="00AD4E85">
          <w:footerReference w:type="default" r:id="rId13"/>
          <w:pgSz w:w="12240" w:h="15840" w:code="1"/>
          <w:pgMar w:top="1440" w:right="1440" w:bottom="1440" w:left="1440" w:header="720" w:footer="720" w:gutter="0"/>
          <w:pgNumType w:fmt="lowerRoman" w:start="1"/>
          <w:cols w:space="720"/>
          <w:docGrid w:linePitch="360"/>
        </w:sectPr>
      </w:pPr>
      <w:r>
        <w:fldChar w:fldCharType="end"/>
      </w:r>
    </w:p>
    <w:p w14:paraId="308F50A3" w14:textId="77777777" w:rsidR="00F41862" w:rsidRDefault="00F41862" w:rsidP="00F41862">
      <w:pPr>
        <w:pStyle w:val="Heading1"/>
      </w:pPr>
      <w:bookmarkStart w:id="358" w:name="_Toc381778333"/>
      <w:bookmarkStart w:id="359" w:name="_Toc420996797"/>
      <w:bookmarkStart w:id="360" w:name="_Toc442446123"/>
      <w:bookmarkEnd w:id="0"/>
      <w:r>
        <w:t>Introduction</w:t>
      </w:r>
      <w:bookmarkEnd w:id="358"/>
      <w:bookmarkEnd w:id="359"/>
      <w:bookmarkEnd w:id="360"/>
    </w:p>
    <w:p w14:paraId="538D87F6" w14:textId="0ACEFB48" w:rsidR="006A00AB" w:rsidRDefault="006A00AB" w:rsidP="00836C6A">
      <w:pPr>
        <w:pStyle w:val="BodyText"/>
        <w:ind w:left="119" w:right="290"/>
        <w:jc w:val="both"/>
      </w:pPr>
      <w:r>
        <w:t>The mission of the Department of Veterans Affairs (VA) is to provide a seamless experience</w:t>
      </w:r>
      <w:r>
        <w:rPr>
          <w:spacing w:val="-24"/>
        </w:rPr>
        <w:t xml:space="preserve"> </w:t>
      </w:r>
      <w:r>
        <w:t>of benefits and services to Veterans of the United States. VA, Veterans Benefits Administration (VBA) is undergoing transformation to significantly modernize and improve the delivery of benefits to the nation’s Veterans. In meeting these goals, VA seeks to utilize advanced data science techniques to enhance service delivery and integrate these techniques into the existing service delivery and underlying technology application and data infrastructure. To drive the success of transformation objectives, VA, in partnership with industry, must provide extensive strategic, technical, and program management direction to guide all transformation</w:t>
      </w:r>
      <w:r>
        <w:rPr>
          <w:spacing w:val="-22"/>
        </w:rPr>
        <w:t xml:space="preserve"> </w:t>
      </w:r>
      <w:r>
        <w:t>activities.</w:t>
      </w:r>
      <w:r w:rsidR="00F05FA6">
        <w:t xml:space="preserve"> </w:t>
      </w:r>
      <w:r>
        <w:t>That direction must be supported by advanced technology and data science</w:t>
      </w:r>
      <w:r>
        <w:rPr>
          <w:spacing w:val="-15"/>
        </w:rPr>
        <w:t xml:space="preserve"> </w:t>
      </w:r>
      <w:r>
        <w:t>expertise.</w:t>
      </w:r>
    </w:p>
    <w:p w14:paraId="77A5BAB6" w14:textId="77777777" w:rsidR="006A00AB" w:rsidRDefault="006A00AB" w:rsidP="006A00AB">
      <w:pPr>
        <w:spacing w:before="3"/>
        <w:rPr>
          <w:sz w:val="24"/>
        </w:rPr>
      </w:pPr>
    </w:p>
    <w:p w14:paraId="1C6F2025" w14:textId="77777777" w:rsidR="00210591" w:rsidRDefault="00210591" w:rsidP="00210591">
      <w:pPr>
        <w:pStyle w:val="Heading2"/>
      </w:pPr>
      <w:bookmarkStart w:id="361" w:name="_Toc381778336"/>
      <w:bookmarkStart w:id="362" w:name="_Toc420996798"/>
      <w:bookmarkStart w:id="363" w:name="_Toc442446124"/>
      <w:r>
        <w:t>Scope</w:t>
      </w:r>
      <w:bookmarkEnd w:id="361"/>
      <w:bookmarkEnd w:id="362"/>
      <w:bookmarkEnd w:id="363"/>
    </w:p>
    <w:p w14:paraId="2429B2DC" w14:textId="77777777" w:rsidR="00B95C93" w:rsidRPr="00836C6A" w:rsidRDefault="00F05FA6" w:rsidP="00F05FA6">
      <w:pPr>
        <w:jc w:val="both"/>
        <w:rPr>
          <w:sz w:val="24"/>
        </w:rPr>
      </w:pPr>
      <w:r w:rsidRPr="00836C6A">
        <w:rPr>
          <w:sz w:val="24"/>
        </w:rPr>
        <w:t>In 2013, Compensation Service initiated a research effort to determine the feasibility of using predictive models to automate disability claims processing and focused on requests for increase claims. This research developed predictive models to forecast disability ratings based on the type of claim, Veteran characteristics, military service, demographic data, previous claims history and ratings, and other key parameters.</w:t>
      </w:r>
    </w:p>
    <w:p w14:paraId="3814F6C1" w14:textId="77777777" w:rsidR="00B95C93" w:rsidRPr="00836C6A" w:rsidRDefault="00B95C93" w:rsidP="00F05FA6">
      <w:pPr>
        <w:jc w:val="both"/>
        <w:rPr>
          <w:sz w:val="24"/>
        </w:rPr>
      </w:pPr>
    </w:p>
    <w:p w14:paraId="2085CF7C" w14:textId="6E2D704A" w:rsidR="006871E6" w:rsidRDefault="00F05FA6" w:rsidP="006871E6">
      <w:pPr>
        <w:jc w:val="both"/>
        <w:rPr>
          <w:rFonts w:ascii="Arial" w:hAnsi="Arial" w:cs="Arial"/>
          <w:b/>
          <w:bCs/>
          <w:iCs/>
          <w:kern w:val="32"/>
          <w:sz w:val="32"/>
          <w:szCs w:val="28"/>
        </w:rPr>
      </w:pPr>
      <w:r w:rsidRPr="00836C6A">
        <w:rPr>
          <w:sz w:val="24"/>
        </w:rPr>
        <w:t xml:space="preserve">The research to date has been focused on producing predictive models for rating disability claims for the hearing and </w:t>
      </w:r>
      <w:r w:rsidR="00B95C93" w:rsidRPr="00836C6A">
        <w:rPr>
          <w:sz w:val="24"/>
        </w:rPr>
        <w:t xml:space="preserve">knee </w:t>
      </w:r>
      <w:r w:rsidRPr="00836C6A">
        <w:rPr>
          <w:sz w:val="24"/>
        </w:rPr>
        <w:t>body systems which represent the highest frequency of disabilities claimed.</w:t>
      </w:r>
      <w:r w:rsidRPr="00836C6A">
        <w:rPr>
          <w:position w:val="11"/>
          <w:sz w:val="18"/>
        </w:rPr>
        <w:t xml:space="preserve"> </w:t>
      </w:r>
      <w:r w:rsidRPr="00836C6A">
        <w:rPr>
          <w:sz w:val="24"/>
        </w:rPr>
        <w:t xml:space="preserve">VBA seeks to create a software platform to implement predictive models to rate </w:t>
      </w:r>
      <w:r w:rsidR="00B95C93" w:rsidRPr="00836C6A">
        <w:rPr>
          <w:sz w:val="24"/>
        </w:rPr>
        <w:t xml:space="preserve">historical </w:t>
      </w:r>
      <w:r w:rsidRPr="00836C6A">
        <w:rPr>
          <w:sz w:val="24"/>
        </w:rPr>
        <w:t>disability</w:t>
      </w:r>
      <w:r w:rsidRPr="00836C6A">
        <w:rPr>
          <w:spacing w:val="-23"/>
          <w:sz w:val="24"/>
        </w:rPr>
        <w:t xml:space="preserve"> </w:t>
      </w:r>
      <w:r w:rsidRPr="00836C6A">
        <w:rPr>
          <w:sz w:val="24"/>
        </w:rPr>
        <w:t>claims</w:t>
      </w:r>
      <w:r w:rsidR="00B95C93" w:rsidRPr="00836C6A">
        <w:rPr>
          <w:sz w:val="24"/>
        </w:rPr>
        <w:t xml:space="preserve">. </w:t>
      </w:r>
      <w:r w:rsidRPr="00836C6A">
        <w:rPr>
          <w:sz w:val="24"/>
        </w:rPr>
        <w:t>This document contains an overview of the architecture components which combine to form the BCDS and VBA system.  This document describes the system design, and the strategy for realizing the architecture vision.</w:t>
      </w:r>
      <w:bookmarkStart w:id="364" w:name="_Toc381778338"/>
      <w:bookmarkStart w:id="365" w:name="_Toc420996799"/>
    </w:p>
    <w:p w14:paraId="6039A61D" w14:textId="77777777" w:rsidR="006871E6" w:rsidRDefault="006871E6">
      <w:pPr>
        <w:rPr>
          <w:rFonts w:ascii="Arial" w:hAnsi="Arial" w:cs="Arial"/>
          <w:b/>
          <w:bCs/>
          <w:iCs/>
          <w:kern w:val="32"/>
          <w:sz w:val="32"/>
          <w:szCs w:val="28"/>
        </w:rPr>
      </w:pPr>
      <w:r>
        <w:rPr>
          <w:rFonts w:ascii="Arial" w:hAnsi="Arial" w:cs="Arial"/>
          <w:b/>
          <w:bCs/>
          <w:iCs/>
          <w:kern w:val="32"/>
          <w:sz w:val="32"/>
          <w:szCs w:val="28"/>
        </w:rPr>
        <w:br w:type="page"/>
      </w:r>
    </w:p>
    <w:p w14:paraId="4612840D" w14:textId="77777777" w:rsidR="000C00A4" w:rsidRDefault="000C00A4" w:rsidP="000C00A4">
      <w:pPr>
        <w:pStyle w:val="Heading2"/>
      </w:pPr>
      <w:bookmarkStart w:id="366" w:name="_Toc442446125"/>
      <w:r>
        <w:t xml:space="preserve">User </w:t>
      </w:r>
      <w:bookmarkEnd w:id="364"/>
      <w:r w:rsidR="00E459BA">
        <w:t>Profiles</w:t>
      </w:r>
      <w:bookmarkEnd w:id="365"/>
      <w:bookmarkEnd w:id="366"/>
    </w:p>
    <w:p w14:paraId="4C9D056E" w14:textId="2557F9ED" w:rsidR="00836C6A" w:rsidRDefault="00836C6A" w:rsidP="00836C6A">
      <w:pPr>
        <w:pStyle w:val="BodyText"/>
        <w:jc w:val="both"/>
      </w:pPr>
      <w:r>
        <w:t xml:space="preserve">The BCDS application’s global navigation menu allows the user to navigate to all functional areas of the application. Three user roles/ levels </w:t>
      </w:r>
      <w:r w:rsidRPr="00F72D6E">
        <w:t xml:space="preserve">are provided with tab-based navigation that allows the user to enter the </w:t>
      </w:r>
      <w:r>
        <w:t>rating details</w:t>
      </w:r>
      <w:r w:rsidRPr="00F72D6E">
        <w:t xml:space="preserve"> in the order. </w:t>
      </w:r>
      <w:r w:rsidRPr="00644D1A">
        <w:t xml:space="preserve">The application </w:t>
      </w:r>
      <w:r>
        <w:t>is</w:t>
      </w:r>
      <w:r w:rsidRPr="00644D1A">
        <w:t xml:space="preserve"> designed to meet the needs of the various user </w:t>
      </w:r>
      <w:r>
        <w:t xml:space="preserve">types such as </w:t>
      </w:r>
      <w:r w:rsidRPr="00644D1A">
        <w:t>Model Agent</w:t>
      </w:r>
      <w:r>
        <w:t>, Modeler and Administrator as depicted below.</w:t>
      </w:r>
    </w:p>
    <w:p w14:paraId="4116C85C" w14:textId="6BC2F0BC" w:rsidR="006871E6" w:rsidRPr="00836C6A" w:rsidRDefault="006871E6" w:rsidP="006871E6">
      <w:pPr>
        <w:pStyle w:val="BodyText"/>
        <w:jc w:val="both"/>
      </w:pPr>
      <w:r w:rsidRPr="00322FEB">
        <w:rPr>
          <w:noProof/>
        </w:rPr>
        <w:drawing>
          <wp:anchor distT="0" distB="0" distL="114300" distR="114300" simplePos="0" relativeHeight="251664896" behindDoc="0" locked="0" layoutInCell="1" allowOverlap="0" wp14:anchorId="02FBE82D" wp14:editId="3518E13E">
            <wp:simplePos x="0" y="0"/>
            <wp:positionH relativeFrom="column">
              <wp:align>center</wp:align>
            </wp:positionH>
            <wp:positionV relativeFrom="paragraph">
              <wp:posOffset>91440</wp:posOffset>
            </wp:positionV>
            <wp:extent cx="5038344" cy="377647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38344" cy="3776472"/>
                    </a:xfrm>
                    <a:prstGeom prst="rect">
                      <a:avLst/>
                    </a:prstGeom>
                  </pic:spPr>
                </pic:pic>
              </a:graphicData>
            </a:graphic>
            <wp14:sizeRelH relativeFrom="margin">
              <wp14:pctWidth>0</wp14:pctWidth>
            </wp14:sizeRelH>
            <wp14:sizeRelV relativeFrom="margin">
              <wp14:pctHeight>0</wp14:pctHeight>
            </wp14:sizeRelV>
          </wp:anchor>
        </w:drawing>
      </w:r>
      <w:del w:id="367" w:author="Author">
        <w:r w:rsidDel="008D5E7E">
          <w:delText>Futher</w:delText>
        </w:r>
      </w:del>
      <w:ins w:id="368" w:author="Author">
        <w:r w:rsidR="008D5E7E">
          <w:t>Further</w:t>
        </w:r>
      </w:ins>
      <w:r>
        <w:t xml:space="preserve"> details of above including individual role descriptions are provided in 7.1.3.1. </w:t>
      </w:r>
      <w:r w:rsidRPr="00836C6A">
        <w:t>Role-based access and user provisioning</w:t>
      </w:r>
      <w:r>
        <w:t>.</w:t>
      </w:r>
    </w:p>
    <w:p w14:paraId="35482200" w14:textId="77777777" w:rsidR="006871E6" w:rsidRPr="006871E6" w:rsidRDefault="006871E6" w:rsidP="006871E6">
      <w:pPr>
        <w:pStyle w:val="BodyText"/>
      </w:pPr>
    </w:p>
    <w:p w14:paraId="2DC13579" w14:textId="77777777" w:rsidR="00D10B95" w:rsidRDefault="00D10B95" w:rsidP="00D10B95">
      <w:pPr>
        <w:pStyle w:val="Heading1"/>
      </w:pPr>
      <w:bookmarkStart w:id="369" w:name="_Toc381778342"/>
      <w:bookmarkStart w:id="370" w:name="_Toc420996800"/>
      <w:bookmarkStart w:id="371" w:name="_Toc442446126"/>
      <w:r>
        <w:t>Background</w:t>
      </w:r>
      <w:bookmarkEnd w:id="369"/>
      <w:bookmarkEnd w:id="370"/>
      <w:bookmarkEnd w:id="371"/>
    </w:p>
    <w:p w14:paraId="682D3587" w14:textId="77777777" w:rsidR="00D10B95" w:rsidRDefault="00D10B95" w:rsidP="00D10B95">
      <w:pPr>
        <w:pStyle w:val="Heading2"/>
      </w:pPr>
      <w:bookmarkStart w:id="372" w:name="_Toc381778343"/>
      <w:bookmarkStart w:id="373" w:name="_Toc420996801"/>
      <w:bookmarkStart w:id="374" w:name="_Toc442446127"/>
      <w:r w:rsidRPr="00D10B95">
        <w:t>Overview of the System</w:t>
      </w:r>
      <w:bookmarkEnd w:id="372"/>
      <w:bookmarkEnd w:id="373"/>
      <w:bookmarkEnd w:id="374"/>
    </w:p>
    <w:p w14:paraId="1D2D185D" w14:textId="1779B251" w:rsidR="00B95C93" w:rsidRDefault="00B95C93" w:rsidP="008C3E10">
      <w:pPr>
        <w:pStyle w:val="InstructionalText1"/>
        <w:jc w:val="both"/>
        <w:rPr>
          <w:i w:val="0"/>
          <w:color w:val="auto"/>
          <w:szCs w:val="24"/>
        </w:rPr>
      </w:pPr>
      <w:r w:rsidRPr="00B95C93">
        <w:rPr>
          <w:i w:val="0"/>
          <w:color w:val="auto"/>
          <w:szCs w:val="24"/>
        </w:rPr>
        <w:t>PST shall design, develop, test and demonstrate an integrated data analytics and modeling system, called the Benefits Claims Decision Support System (BCDS). We will develop 2 predictive models (for Ear and Knee disability conditions)</w:t>
      </w:r>
      <w:r w:rsidR="008C3E10">
        <w:rPr>
          <w:i w:val="0"/>
          <w:color w:val="auto"/>
          <w:szCs w:val="24"/>
        </w:rPr>
        <w:t xml:space="preserve"> with</w:t>
      </w:r>
      <w:r w:rsidR="008C3E10" w:rsidRPr="00B95C93">
        <w:rPr>
          <w:i w:val="0"/>
          <w:color w:val="auto"/>
          <w:szCs w:val="24"/>
        </w:rPr>
        <w:t xml:space="preserve"> parameters to support</w:t>
      </w:r>
      <w:r w:rsidR="008C3E10">
        <w:rPr>
          <w:i w:val="0"/>
          <w:color w:val="auto"/>
          <w:szCs w:val="24"/>
        </w:rPr>
        <w:t xml:space="preserve"> a</w:t>
      </w:r>
      <w:r w:rsidR="008C3E10" w:rsidRPr="00B95C93">
        <w:rPr>
          <w:i w:val="0"/>
          <w:color w:val="auto"/>
          <w:szCs w:val="24"/>
        </w:rPr>
        <w:t xml:space="preserve"> repository and platform design</w:t>
      </w:r>
      <w:r w:rsidRPr="00B95C93">
        <w:rPr>
          <w:i w:val="0"/>
          <w:color w:val="auto"/>
          <w:szCs w:val="24"/>
        </w:rPr>
        <w:t xml:space="preserve">. As explained by the government, development and design of these models is contingent on the </w:t>
      </w:r>
      <w:r>
        <w:rPr>
          <w:i w:val="0"/>
          <w:color w:val="auto"/>
          <w:szCs w:val="24"/>
        </w:rPr>
        <w:t xml:space="preserve">VA’s </w:t>
      </w:r>
      <w:r w:rsidRPr="00B95C93">
        <w:rPr>
          <w:i w:val="0"/>
          <w:color w:val="auto"/>
          <w:szCs w:val="24"/>
        </w:rPr>
        <w:t>key data based on historical</w:t>
      </w:r>
      <w:r w:rsidR="008C3E10">
        <w:rPr>
          <w:i w:val="0"/>
          <w:color w:val="auto"/>
          <w:szCs w:val="24"/>
        </w:rPr>
        <w:t xml:space="preserve"> claims </w:t>
      </w:r>
      <w:r w:rsidRPr="00B95C93">
        <w:rPr>
          <w:i w:val="0"/>
          <w:color w:val="auto"/>
          <w:szCs w:val="24"/>
        </w:rPr>
        <w:t>for use with the BCDS</w:t>
      </w:r>
      <w:r w:rsidR="008C3E10">
        <w:rPr>
          <w:i w:val="0"/>
          <w:color w:val="auto"/>
          <w:szCs w:val="24"/>
        </w:rPr>
        <w:t xml:space="preserve"> and </w:t>
      </w:r>
      <w:r w:rsidRPr="00B95C93">
        <w:rPr>
          <w:i w:val="0"/>
          <w:color w:val="auto"/>
          <w:szCs w:val="24"/>
        </w:rPr>
        <w:t>with the VA provided guidance from results in the Veterans Administration Disability Rating Engineering Notebooks</w:t>
      </w:r>
      <w:r w:rsidR="008C3E10">
        <w:rPr>
          <w:i w:val="0"/>
          <w:color w:val="auto"/>
          <w:szCs w:val="24"/>
        </w:rPr>
        <w:t>.</w:t>
      </w:r>
    </w:p>
    <w:p w14:paraId="32BA7A3C" w14:textId="77777777" w:rsidR="00E80A6A" w:rsidRPr="00E80A6A" w:rsidRDefault="00E80A6A" w:rsidP="00E80A6A">
      <w:pPr>
        <w:pStyle w:val="BodyText"/>
      </w:pPr>
    </w:p>
    <w:p w14:paraId="22C867EB" w14:textId="77777777" w:rsidR="00AD4E85" w:rsidRDefault="00D10B95" w:rsidP="00D10B95">
      <w:pPr>
        <w:pStyle w:val="Heading2"/>
      </w:pPr>
      <w:bookmarkStart w:id="375" w:name="_Toc381778344"/>
      <w:bookmarkStart w:id="376" w:name="_Toc420996802"/>
      <w:bookmarkStart w:id="377" w:name="_Toc442446128"/>
      <w:r w:rsidRPr="00D10B95">
        <w:t>Overview of the Business Process</w:t>
      </w:r>
      <w:bookmarkEnd w:id="375"/>
      <w:bookmarkEnd w:id="376"/>
      <w:bookmarkEnd w:id="377"/>
    </w:p>
    <w:p w14:paraId="47BBCFF7" w14:textId="264DE50F" w:rsidR="00E80A6A" w:rsidRPr="00E80A6A" w:rsidRDefault="00E80A6A" w:rsidP="00E80A6A">
      <w:pPr>
        <w:rPr>
          <w:sz w:val="24"/>
        </w:rPr>
      </w:pPr>
      <w:r w:rsidRPr="00E80A6A">
        <w:rPr>
          <w:sz w:val="24"/>
        </w:rPr>
        <w:t>The BCDS</w:t>
      </w:r>
      <w:r>
        <w:rPr>
          <w:sz w:val="24"/>
        </w:rPr>
        <w:t>S</w:t>
      </w:r>
      <w:r w:rsidRPr="00E80A6A">
        <w:rPr>
          <w:sz w:val="24"/>
        </w:rPr>
        <w:t xml:space="preserve"> solution applies predictive models stored within </w:t>
      </w:r>
      <w:del w:id="378" w:author="Author">
        <w:r w:rsidRPr="00E80A6A" w:rsidDel="008D5E7E">
          <w:rPr>
            <w:sz w:val="24"/>
          </w:rPr>
          <w:delText>an</w:delText>
        </w:r>
      </w:del>
      <w:ins w:id="379" w:author="Author">
        <w:r w:rsidR="008D5E7E" w:rsidRPr="00E80A6A">
          <w:rPr>
            <w:sz w:val="24"/>
          </w:rPr>
          <w:t>a</w:t>
        </w:r>
      </w:ins>
      <w:r w:rsidRPr="00E80A6A">
        <w:rPr>
          <w:sz w:val="24"/>
        </w:rPr>
        <w:t xml:space="preserve"> managed library to claims, with related historical claimant data to produce issue-specific Combined Disability Determinations (CDDs) for supplemental claims for increases.</w:t>
      </w:r>
      <w:r>
        <w:rPr>
          <w:sz w:val="24"/>
        </w:rPr>
        <w:t xml:space="preserve"> </w:t>
      </w:r>
      <w:r w:rsidRPr="00E80A6A">
        <w:rPr>
          <w:sz w:val="24"/>
        </w:rPr>
        <w:t>The BCDS</w:t>
      </w:r>
      <w:r>
        <w:rPr>
          <w:sz w:val="24"/>
        </w:rPr>
        <w:t>S solution</w:t>
      </w:r>
      <w:r w:rsidRPr="00E80A6A">
        <w:rPr>
          <w:sz w:val="24"/>
        </w:rPr>
        <w:t xml:space="preserve"> will predict future issue-specific ratings based on original claims and related ratings data</w:t>
      </w:r>
      <w:r>
        <w:rPr>
          <w:sz w:val="24"/>
        </w:rPr>
        <w:t>.</w:t>
      </w:r>
    </w:p>
    <w:p w14:paraId="535126A3" w14:textId="3AA4A0C0" w:rsidR="00E80A6A" w:rsidRPr="00E80A6A" w:rsidRDefault="00E80A6A" w:rsidP="00E80A6A">
      <w:pPr>
        <w:rPr>
          <w:sz w:val="24"/>
        </w:rPr>
      </w:pPr>
    </w:p>
    <w:p w14:paraId="5CFDA505" w14:textId="1B3A02C2" w:rsidR="00D3389D" w:rsidRPr="00E80A6A" w:rsidRDefault="00A36A5E" w:rsidP="00E80A6A">
      <w:pPr>
        <w:rPr>
          <w:sz w:val="24"/>
        </w:rPr>
      </w:pPr>
      <w:r w:rsidRPr="00E80A6A">
        <w:rPr>
          <w:sz w:val="24"/>
        </w:rPr>
        <w:t>If BCDS proves operationally viable and beneficial, production capabilities could be integrated within VBA’s claims adjudication process authorized personnel to apply the calculated ratings consistent with corresponding policy, guidance, and appropriate circumstances.</w:t>
      </w:r>
      <w:r w:rsidR="00E80A6A">
        <w:rPr>
          <w:sz w:val="24"/>
        </w:rPr>
        <w:t xml:space="preserve"> The BCDSS solution based on the guidelines provided by the VA assumes the following unless corrected:</w:t>
      </w:r>
    </w:p>
    <w:p w14:paraId="58B7B77F" w14:textId="10104F68" w:rsidR="00E80A6A" w:rsidRPr="00E80A6A" w:rsidRDefault="00E80A6A" w:rsidP="00E80A6A">
      <w:pPr>
        <w:rPr>
          <w:sz w:val="24"/>
        </w:rPr>
      </w:pPr>
    </w:p>
    <w:p w14:paraId="11B3597D" w14:textId="77777777" w:rsidR="00D3389D" w:rsidRPr="00F150A9" w:rsidRDefault="00A36A5E" w:rsidP="002F3373">
      <w:pPr>
        <w:pStyle w:val="ListParagraph"/>
        <w:numPr>
          <w:ilvl w:val="0"/>
          <w:numId w:val="19"/>
        </w:numPr>
        <w:jc w:val="both"/>
      </w:pPr>
      <w:r w:rsidRPr="00F150A9">
        <w:t>The current "working design concept" places greater emphasis on ingest, creating a set of predictive characteristics of the claim. By using calculations and text extraction functions, and then comparing that to a two dimensional array, to arrive at a predicted rating value (or CDD) for the modeled condition. The expectation that the developer of any NEW models would provide the specific predictive features, the populated two dimensional array (for this set of values for each feature, the following predicted rating is the result), and the calculations needed to produce the features. This construction is scalable and should perform well at operational throughput.</w:t>
      </w:r>
    </w:p>
    <w:p w14:paraId="265B7F76" w14:textId="77777777" w:rsidR="00D3389D" w:rsidRPr="00F150A9" w:rsidRDefault="00A36A5E" w:rsidP="002F3373">
      <w:pPr>
        <w:pStyle w:val="ListParagraph"/>
        <w:numPr>
          <w:ilvl w:val="0"/>
          <w:numId w:val="19"/>
        </w:numPr>
        <w:jc w:val="both"/>
      </w:pPr>
      <w:r w:rsidRPr="00F150A9">
        <w:t>The current “working design concept” draws on information about the "target claim" (the claim that is to be auto-adjudicated,) and prior decision data for the related claimant (the Veteran who filed the target claim, or his dependent, etc.). Including a "feature" in a model that requires calculations across multiple claimants (e.q., the number of claims containing the same contention during the past year where the claimant is over 55) could significantly impact system performance if not factored in during the design phase of the project.</w:t>
      </w:r>
    </w:p>
    <w:p w14:paraId="3C2811B8" w14:textId="3A0AFFE2" w:rsidR="00D3389D" w:rsidRPr="00F150A9" w:rsidRDefault="00F150A9" w:rsidP="002F3373">
      <w:pPr>
        <w:pStyle w:val="ListParagraph"/>
        <w:numPr>
          <w:ilvl w:val="0"/>
          <w:numId w:val="19"/>
        </w:numPr>
        <w:jc w:val="both"/>
      </w:pPr>
      <w:r>
        <w:t xml:space="preserve">The </w:t>
      </w:r>
      <w:r w:rsidR="00A36A5E" w:rsidRPr="00F150A9">
        <w:t xml:space="preserve">current "working design concept" draws on decision data (CDD for the EAR, CDD over all, etc.) immediately preceding the target claim, to calculate key predictive claim characteristics.  As a result, the computational capabilities needed are basic.  The design does not currently envision including computation capabilities (like machine learning algorithms, etc.) that would gather data similar about claims or </w:t>
      </w:r>
      <w:del w:id="380" w:author="Author">
        <w:r w:rsidR="00A36A5E" w:rsidRPr="00F150A9" w:rsidDel="008D5E7E">
          <w:delText>claimants  similar</w:delText>
        </w:r>
      </w:del>
      <w:ins w:id="381" w:author="Author">
        <w:r w:rsidR="008D5E7E" w:rsidRPr="00F150A9">
          <w:t>claimants similar</w:t>
        </w:r>
      </w:ins>
      <w:r w:rsidR="00A36A5E" w:rsidRPr="00F150A9">
        <w:t xml:space="preserve"> to that of the target claim. Then apply sophisticated computations to derive a result (or results). This would be necessary to auto-adjudicate more complex "original claims" in real-time, during implementation.</w:t>
      </w:r>
    </w:p>
    <w:p w14:paraId="487A5E51" w14:textId="77777777" w:rsidR="00F150A9" w:rsidRDefault="00F150A9" w:rsidP="00E80A6A">
      <w:pPr>
        <w:rPr>
          <w:sz w:val="24"/>
        </w:rPr>
      </w:pPr>
    </w:p>
    <w:p w14:paraId="6CCD2880" w14:textId="14F56D70" w:rsidR="00E80A6A" w:rsidRDefault="00E80A6A" w:rsidP="00F150A9">
      <w:pPr>
        <w:jc w:val="both"/>
        <w:rPr>
          <w:sz w:val="24"/>
        </w:rPr>
      </w:pPr>
      <w:r w:rsidRPr="00E80A6A">
        <w:rPr>
          <w:sz w:val="24"/>
        </w:rPr>
        <w:t>If BCDS</w:t>
      </w:r>
      <w:r w:rsidR="00F150A9">
        <w:rPr>
          <w:sz w:val="24"/>
        </w:rPr>
        <w:t xml:space="preserve">S </w:t>
      </w:r>
      <w:del w:id="382" w:author="Author">
        <w:r w:rsidR="00F150A9" w:rsidDel="008D5E7E">
          <w:rPr>
            <w:sz w:val="24"/>
          </w:rPr>
          <w:delText>soulution</w:delText>
        </w:r>
      </w:del>
      <w:ins w:id="383" w:author="Author">
        <w:r w:rsidR="008D5E7E">
          <w:rPr>
            <w:sz w:val="24"/>
          </w:rPr>
          <w:t>solution</w:t>
        </w:r>
      </w:ins>
      <w:r w:rsidR="00F150A9">
        <w:rPr>
          <w:sz w:val="24"/>
        </w:rPr>
        <w:t xml:space="preserve"> </w:t>
      </w:r>
      <w:r w:rsidRPr="00E80A6A">
        <w:rPr>
          <w:sz w:val="24"/>
        </w:rPr>
        <w:t>proves operationally viable and beneficial, production capabilities could be integrated within VBA’s claims adjudication process authorized personnel to apply the calculated ratings consistent with corresponding policy, guidance, and appropriate circumstances.</w:t>
      </w:r>
    </w:p>
    <w:p w14:paraId="7D476A73" w14:textId="4E767F4A" w:rsidR="009F3BAC" w:rsidRPr="00B95C93" w:rsidRDefault="009F3BAC" w:rsidP="009F3BAC">
      <w:pPr>
        <w:pStyle w:val="BodyText"/>
        <w:rPr>
          <w:color w:val="1F497D" w:themeColor="text2"/>
        </w:rPr>
      </w:pPr>
    </w:p>
    <w:p w14:paraId="37CBB3F1" w14:textId="77777777" w:rsidR="000E3F48" w:rsidRDefault="000E3F48" w:rsidP="006A60E5">
      <w:pPr>
        <w:pStyle w:val="Heading2"/>
      </w:pPr>
      <w:bookmarkStart w:id="384" w:name="_Toc381778350"/>
      <w:bookmarkStart w:id="385" w:name="_Toc420996803"/>
      <w:bookmarkStart w:id="386" w:name="_Toc442446129"/>
      <w:r>
        <w:t>Overview of the Significant Requirements</w:t>
      </w:r>
      <w:bookmarkEnd w:id="384"/>
      <w:bookmarkEnd w:id="385"/>
      <w:bookmarkEnd w:id="386"/>
    </w:p>
    <w:p w14:paraId="2645EA01" w14:textId="6DD5455D" w:rsidR="00B94FDB" w:rsidRPr="00F05FA6" w:rsidRDefault="00B94FDB" w:rsidP="00F05FA6">
      <w:pPr>
        <w:pStyle w:val="InstructionalText1"/>
        <w:jc w:val="both"/>
        <w:rPr>
          <w:i w:val="0"/>
          <w:color w:val="auto"/>
        </w:rPr>
      </w:pPr>
      <w:r w:rsidRPr="00F05FA6">
        <w:rPr>
          <w:i w:val="0"/>
          <w:color w:val="auto"/>
        </w:rPr>
        <w:t xml:space="preserve">The BCDS solution applies predictive models stored within </w:t>
      </w:r>
      <w:r w:rsidR="008C3E10" w:rsidRPr="00F05FA6">
        <w:rPr>
          <w:i w:val="0"/>
          <w:color w:val="auto"/>
        </w:rPr>
        <w:t>a</w:t>
      </w:r>
      <w:r w:rsidRPr="00F05FA6">
        <w:rPr>
          <w:i w:val="0"/>
          <w:color w:val="auto"/>
        </w:rPr>
        <w:t xml:space="preserve"> managed library to claims, with related historical claimant data to produce issue-specific Combined Disability Determinations (CDDs) for supplemental claims for increases. A summary </w:t>
      </w:r>
      <w:r w:rsidR="00F05FA6" w:rsidRPr="00F05FA6">
        <w:rPr>
          <w:i w:val="0"/>
          <w:color w:val="auto"/>
        </w:rPr>
        <w:t xml:space="preserve">of the Platform broken down into component </w:t>
      </w:r>
      <w:r w:rsidRPr="00F05FA6">
        <w:rPr>
          <w:i w:val="0"/>
          <w:color w:val="auto"/>
        </w:rPr>
        <w:t>is:</w:t>
      </w:r>
    </w:p>
    <w:p w14:paraId="52A3A0C8" w14:textId="7DF1225A" w:rsidR="00B94FDB" w:rsidRPr="00F05FA6" w:rsidRDefault="00B94FDB" w:rsidP="002F3373">
      <w:pPr>
        <w:pStyle w:val="InstructionalText1"/>
        <w:numPr>
          <w:ilvl w:val="0"/>
          <w:numId w:val="18"/>
        </w:numPr>
        <w:jc w:val="both"/>
        <w:rPr>
          <w:i w:val="0"/>
          <w:color w:val="auto"/>
        </w:rPr>
      </w:pPr>
      <w:r w:rsidRPr="00F05FA6">
        <w:rPr>
          <w:i w:val="0"/>
          <w:color w:val="auto"/>
        </w:rPr>
        <w:t>The BCDS ingest engine (</w:t>
      </w:r>
      <w:r w:rsidR="00F05FA6" w:rsidRPr="00F05FA6">
        <w:rPr>
          <w:i w:val="0"/>
          <w:color w:val="auto"/>
        </w:rPr>
        <w:t>Component 1</w:t>
      </w:r>
      <w:r w:rsidRPr="00F05FA6">
        <w:rPr>
          <w:i w:val="0"/>
          <w:color w:val="auto"/>
        </w:rPr>
        <w:t>) of the BCDS platform will execute the modeling rules against the target claim and related claims data to create the modeling composite for the target claim</w:t>
      </w:r>
    </w:p>
    <w:p w14:paraId="166CE638" w14:textId="77777777" w:rsidR="00B94FDB" w:rsidRPr="00F05FA6" w:rsidRDefault="00B94FDB" w:rsidP="002F3373">
      <w:pPr>
        <w:pStyle w:val="InstructionalText1"/>
        <w:numPr>
          <w:ilvl w:val="0"/>
          <w:numId w:val="18"/>
        </w:numPr>
        <w:jc w:val="both"/>
        <w:rPr>
          <w:i w:val="0"/>
          <w:color w:val="auto"/>
        </w:rPr>
      </w:pPr>
      <w:r w:rsidRPr="00F05FA6">
        <w:rPr>
          <w:i w:val="0"/>
          <w:color w:val="auto"/>
        </w:rPr>
        <w:t>The modeling engine (Component 2) will compare modeling composite for the target claim to the predictive decision matrix, and identify whether there is a match</w:t>
      </w:r>
    </w:p>
    <w:p w14:paraId="6AC8A033" w14:textId="77777777" w:rsidR="00B94FDB" w:rsidRPr="00F05FA6" w:rsidRDefault="00B94FDB" w:rsidP="002F3373">
      <w:pPr>
        <w:pStyle w:val="InstructionalText1"/>
        <w:numPr>
          <w:ilvl w:val="1"/>
          <w:numId w:val="18"/>
        </w:numPr>
        <w:jc w:val="both"/>
        <w:rPr>
          <w:i w:val="0"/>
          <w:color w:val="auto"/>
        </w:rPr>
      </w:pPr>
      <w:r w:rsidRPr="00F05FA6">
        <w:rPr>
          <w:i w:val="0"/>
          <w:color w:val="auto"/>
        </w:rPr>
        <w:t>When there IS NOT a match, the model will be identified as “inapplicable” to the claim for the subject body system or group of issues</w:t>
      </w:r>
    </w:p>
    <w:p w14:paraId="2DB6A4A9" w14:textId="77777777" w:rsidR="00B94FDB" w:rsidRPr="00F05FA6" w:rsidRDefault="00B94FDB" w:rsidP="002F3373">
      <w:pPr>
        <w:pStyle w:val="InstructionalText1"/>
        <w:numPr>
          <w:ilvl w:val="1"/>
          <w:numId w:val="18"/>
        </w:numPr>
        <w:jc w:val="both"/>
        <w:rPr>
          <w:i w:val="0"/>
          <w:color w:val="auto"/>
        </w:rPr>
      </w:pPr>
      <w:r w:rsidRPr="00F05FA6">
        <w:rPr>
          <w:i w:val="0"/>
          <w:color w:val="auto"/>
        </w:rPr>
        <w:t>When there IS a match, the model will assign the corresponding disability determination (or rating)</w:t>
      </w:r>
    </w:p>
    <w:p w14:paraId="3338EFD3" w14:textId="01D4CF07" w:rsidR="00B94FDB" w:rsidRPr="00F05FA6" w:rsidRDefault="00B94FDB" w:rsidP="002F3373">
      <w:pPr>
        <w:pStyle w:val="InstructionalText1"/>
        <w:numPr>
          <w:ilvl w:val="0"/>
          <w:numId w:val="18"/>
        </w:numPr>
        <w:jc w:val="both"/>
        <w:rPr>
          <w:i w:val="0"/>
          <w:color w:val="auto"/>
        </w:rPr>
      </w:pPr>
      <w:r w:rsidRPr="00F05FA6">
        <w:rPr>
          <w:i w:val="0"/>
          <w:color w:val="auto"/>
        </w:rPr>
        <w:t xml:space="preserve">BCDS models </w:t>
      </w:r>
      <w:r w:rsidR="00F05FA6" w:rsidRPr="00F05FA6">
        <w:rPr>
          <w:i w:val="0"/>
          <w:color w:val="auto"/>
        </w:rPr>
        <w:t xml:space="preserve">(Component 3) </w:t>
      </w:r>
      <w:r w:rsidRPr="00F05FA6">
        <w:rPr>
          <w:i w:val="0"/>
          <w:color w:val="auto"/>
        </w:rPr>
        <w:t>will be composed of two key components</w:t>
      </w:r>
    </w:p>
    <w:p w14:paraId="2A5551C9" w14:textId="77777777" w:rsidR="00B94FDB" w:rsidRPr="00F05FA6" w:rsidRDefault="00B94FDB" w:rsidP="002F3373">
      <w:pPr>
        <w:pStyle w:val="InstructionalText1"/>
        <w:numPr>
          <w:ilvl w:val="1"/>
          <w:numId w:val="18"/>
        </w:numPr>
        <w:jc w:val="both"/>
        <w:rPr>
          <w:i w:val="0"/>
          <w:color w:val="auto"/>
        </w:rPr>
      </w:pPr>
      <w:r w:rsidRPr="00F05FA6">
        <w:rPr>
          <w:i w:val="0"/>
          <w:color w:val="auto"/>
        </w:rPr>
        <w:t>A suite of rules or computations that extract, format, or calculate predictive characteristics or “features”</w:t>
      </w:r>
    </w:p>
    <w:p w14:paraId="262F6795" w14:textId="77777777" w:rsidR="00B94FDB" w:rsidRPr="00F05FA6" w:rsidRDefault="00B94FDB" w:rsidP="002F3373">
      <w:pPr>
        <w:pStyle w:val="InstructionalText1"/>
        <w:numPr>
          <w:ilvl w:val="1"/>
          <w:numId w:val="18"/>
        </w:numPr>
        <w:jc w:val="both"/>
        <w:rPr>
          <w:i w:val="0"/>
          <w:color w:val="auto"/>
        </w:rPr>
      </w:pPr>
      <w:r w:rsidRPr="00F05FA6">
        <w:rPr>
          <w:i w:val="0"/>
          <w:color w:val="auto"/>
        </w:rPr>
        <w:t>A predictive decision matrix or array composed of an inventory of scenarios (rows in the matrix), each of which containing a suite of predictive features and a corresponding rating determination</w:t>
      </w:r>
    </w:p>
    <w:p w14:paraId="508C7BE2" w14:textId="6B7573CA" w:rsidR="00F05FA6" w:rsidRPr="00F05FA6" w:rsidRDefault="00B94FDB" w:rsidP="002F3373">
      <w:pPr>
        <w:pStyle w:val="InstructionalText1"/>
        <w:numPr>
          <w:ilvl w:val="0"/>
          <w:numId w:val="18"/>
        </w:numPr>
        <w:jc w:val="both"/>
        <w:rPr>
          <w:i w:val="0"/>
          <w:color w:val="auto"/>
        </w:rPr>
      </w:pPr>
      <w:r w:rsidRPr="00F05FA6">
        <w:rPr>
          <w:i w:val="0"/>
          <w:color w:val="auto"/>
        </w:rPr>
        <w:t xml:space="preserve">The Output engine (Component </w:t>
      </w:r>
      <w:r w:rsidR="00F05FA6" w:rsidRPr="00F05FA6">
        <w:rPr>
          <w:i w:val="0"/>
          <w:color w:val="auto"/>
        </w:rPr>
        <w:t>4</w:t>
      </w:r>
      <w:r w:rsidRPr="00F05FA6">
        <w:rPr>
          <w:i w:val="0"/>
          <w:color w:val="auto"/>
        </w:rPr>
        <w:t>) will combine the modeling results, with necessary reference information (e.g., claim and claimant-specific information), store it for comparative analysis, apply necessary formatting, and output the results in accordance with user specifications</w:t>
      </w:r>
      <w:r w:rsidR="00F05FA6" w:rsidRPr="00F05FA6">
        <w:rPr>
          <w:i w:val="0"/>
          <w:color w:val="auto"/>
        </w:rPr>
        <w:t>.</w:t>
      </w:r>
    </w:p>
    <w:p w14:paraId="041423FB" w14:textId="3E312DE6" w:rsidR="00F150A9" w:rsidRDefault="00F150A9">
      <w:pPr>
        <w:rPr>
          <w:i/>
          <w:iCs/>
          <w:color w:val="0000FF"/>
          <w:sz w:val="24"/>
          <w:szCs w:val="20"/>
        </w:rPr>
      </w:pPr>
      <w:r>
        <w:br w:type="page"/>
      </w:r>
    </w:p>
    <w:p w14:paraId="74C2B4DA" w14:textId="77777777" w:rsidR="006D0E7C" w:rsidRDefault="006D0E7C" w:rsidP="006D0E7C">
      <w:pPr>
        <w:pStyle w:val="Heading1"/>
      </w:pPr>
      <w:bookmarkStart w:id="387" w:name="_Toc381778361"/>
      <w:bookmarkStart w:id="388" w:name="_Toc420996804"/>
      <w:bookmarkStart w:id="389" w:name="_Toc442446130"/>
      <w:r>
        <w:t>Conceptual Design</w:t>
      </w:r>
      <w:bookmarkEnd w:id="387"/>
      <w:bookmarkEnd w:id="388"/>
      <w:bookmarkEnd w:id="389"/>
    </w:p>
    <w:p w14:paraId="2D6899A0" w14:textId="77777777" w:rsidR="006D0E7C" w:rsidRDefault="006D0E7C" w:rsidP="006D0E7C">
      <w:pPr>
        <w:pStyle w:val="Heading2"/>
      </w:pPr>
      <w:bookmarkStart w:id="390" w:name="_Toc381778362"/>
      <w:bookmarkStart w:id="391" w:name="_Toc420996805"/>
      <w:bookmarkStart w:id="392" w:name="_Toc442446131"/>
      <w:r>
        <w:t>Conceptual Application Design</w:t>
      </w:r>
      <w:bookmarkEnd w:id="390"/>
      <w:bookmarkEnd w:id="391"/>
      <w:bookmarkEnd w:id="392"/>
    </w:p>
    <w:p w14:paraId="2398DFE4" w14:textId="7C308EA5" w:rsidR="007F3A85" w:rsidRDefault="007F3A85" w:rsidP="00A67FF8">
      <w:pPr>
        <w:spacing w:before="120" w:after="120"/>
        <w:rPr>
          <w:rFonts w:eastAsia="Calibri"/>
          <w:sz w:val="24"/>
        </w:rPr>
      </w:pPr>
      <w:r w:rsidRPr="009414C3">
        <w:rPr>
          <w:rFonts w:eastAsia="Calibri"/>
          <w:sz w:val="24"/>
        </w:rPr>
        <w:t xml:space="preserve">Team </w:t>
      </w:r>
      <w:del w:id="393" w:author="Author">
        <w:r w:rsidRPr="009414C3" w:rsidDel="008D5E7E">
          <w:rPr>
            <w:rFonts w:eastAsia="Calibri"/>
            <w:sz w:val="24"/>
          </w:rPr>
          <w:delText>Prospheres</w:delText>
        </w:r>
      </w:del>
      <w:ins w:id="394" w:author="Author">
        <w:r w:rsidR="008D5E7E" w:rsidRPr="009414C3">
          <w:rPr>
            <w:rFonts w:eastAsia="Calibri"/>
            <w:sz w:val="24"/>
          </w:rPr>
          <w:t>ProSphere’s</w:t>
        </w:r>
      </w:ins>
      <w:r w:rsidRPr="009414C3">
        <w:rPr>
          <w:rFonts w:eastAsia="Calibri"/>
          <w:sz w:val="24"/>
        </w:rPr>
        <w:t xml:space="preserve"> Concept of the BCDSS </w:t>
      </w:r>
      <w:r w:rsidR="009414C3">
        <w:rPr>
          <w:rFonts w:eastAsia="Calibri"/>
          <w:sz w:val="24"/>
        </w:rPr>
        <w:t xml:space="preserve">Solution </w:t>
      </w:r>
      <w:r w:rsidRPr="009414C3">
        <w:rPr>
          <w:rFonts w:eastAsia="Calibri"/>
          <w:sz w:val="24"/>
        </w:rPr>
        <w:t>Design at a high level is depicted below</w:t>
      </w:r>
      <w:r w:rsidR="009414C3">
        <w:rPr>
          <w:rFonts w:eastAsia="Calibri"/>
          <w:sz w:val="24"/>
        </w:rPr>
        <w:t>:</w:t>
      </w:r>
    </w:p>
    <w:p w14:paraId="5BBBEC5A" w14:textId="77777777" w:rsidR="009414C3" w:rsidRPr="009414C3" w:rsidRDefault="009414C3" w:rsidP="00A67FF8">
      <w:pPr>
        <w:spacing w:before="120" w:after="120"/>
        <w:rPr>
          <w:rFonts w:eastAsia="Calibri"/>
          <w:sz w:val="24"/>
        </w:rPr>
      </w:pPr>
    </w:p>
    <w:p w14:paraId="4483D653" w14:textId="6E6A40BA" w:rsidR="007F3A85" w:rsidRDefault="007F3A85" w:rsidP="0012106D">
      <w:pPr>
        <w:spacing w:before="120" w:after="120"/>
        <w:jc w:val="center"/>
        <w:rPr>
          <w:ins w:id="395" w:author="Author"/>
          <w:rFonts w:eastAsia="Calibri"/>
        </w:rPr>
      </w:pPr>
      <w:r w:rsidRPr="007F3A85">
        <w:rPr>
          <w:rFonts w:eastAsia="Calibri"/>
          <w:noProof/>
        </w:rPr>
        <w:drawing>
          <wp:inline distT="0" distB="0" distL="0" distR="0" wp14:anchorId="7D421B33" wp14:editId="6A8F223F">
            <wp:extent cx="5038344" cy="37764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8344" cy="3776472"/>
                    </a:xfrm>
                    <a:prstGeom prst="rect">
                      <a:avLst/>
                    </a:prstGeom>
                  </pic:spPr>
                </pic:pic>
              </a:graphicData>
            </a:graphic>
          </wp:inline>
        </w:drawing>
      </w:r>
    </w:p>
    <w:p w14:paraId="73B1598E" w14:textId="5F87B048" w:rsidR="00A91A87" w:rsidRDefault="00A91A87" w:rsidP="007D3FF2">
      <w:pPr>
        <w:spacing w:before="120" w:after="120"/>
        <w:jc w:val="both"/>
        <w:rPr>
          <w:ins w:id="396" w:author="Author"/>
          <w:rFonts w:eastAsia="Calibri"/>
        </w:rPr>
      </w:pPr>
      <w:ins w:id="397" w:author="Author">
        <w:r>
          <w:rPr>
            <w:rFonts w:eastAsia="Calibri"/>
          </w:rPr>
          <w:t xml:space="preserve">BCDS is </w:t>
        </w:r>
        <w:del w:id="398" w:author="Author">
          <w:r w:rsidDel="008D5E7E">
            <w:rPr>
              <w:rFonts w:eastAsia="Calibri"/>
            </w:rPr>
            <w:delText>an</w:delText>
          </w:r>
        </w:del>
        <w:r w:rsidR="008D5E7E">
          <w:rPr>
            <w:rFonts w:eastAsia="Calibri"/>
          </w:rPr>
          <w:t>a</w:t>
        </w:r>
        <w:r>
          <w:rPr>
            <w:rFonts w:eastAsia="Calibri"/>
          </w:rPr>
          <w:t xml:space="preserve"> platform based application that accepts Claim (current and historical) data as well as new predictive models in support of automated adjudication for rating determination. The platform accepts new claim(s) as input and new predictive models that can be applied to derived </w:t>
        </w:r>
        <w:del w:id="399" w:author="Author">
          <w:r w:rsidDel="008D5E7E">
            <w:rPr>
              <w:rFonts w:eastAsia="Calibri"/>
            </w:rPr>
            <w:delText>an</w:delText>
          </w:r>
        </w:del>
        <w:r w:rsidR="008D5E7E">
          <w:rPr>
            <w:rFonts w:eastAsia="Calibri"/>
          </w:rPr>
          <w:t>a</w:t>
        </w:r>
        <w:r>
          <w:rPr>
            <w:rFonts w:eastAsia="Calibri"/>
          </w:rPr>
          <w:t xml:space="preserve"> deterministic benefit for a claimant. The BCDS platform three (3) cored components:</w:t>
        </w:r>
      </w:ins>
    </w:p>
    <w:p w14:paraId="75C58CE7" w14:textId="5251F801" w:rsidR="00A91A87" w:rsidRDefault="00A91A87" w:rsidP="007D3FF2">
      <w:pPr>
        <w:pStyle w:val="ListParagraph"/>
        <w:numPr>
          <w:ilvl w:val="0"/>
          <w:numId w:val="20"/>
        </w:numPr>
        <w:spacing w:before="120" w:after="120"/>
        <w:jc w:val="both"/>
        <w:rPr>
          <w:ins w:id="400" w:author="Author"/>
          <w:rFonts w:eastAsia="Calibri"/>
        </w:rPr>
      </w:pPr>
      <w:ins w:id="401" w:author="Author">
        <w:r>
          <w:rPr>
            <w:rFonts w:eastAsia="Calibri"/>
          </w:rPr>
          <w:t xml:space="preserve">Ingest Engine: this component is responsible for processing and validating of new claims and predictive models before processing. </w:t>
        </w:r>
      </w:ins>
    </w:p>
    <w:p w14:paraId="34FC68EC" w14:textId="33631170" w:rsidR="00A91A87" w:rsidRDefault="00A91A87" w:rsidP="007D3FF2">
      <w:pPr>
        <w:pStyle w:val="ListParagraph"/>
        <w:numPr>
          <w:ilvl w:val="0"/>
          <w:numId w:val="20"/>
        </w:numPr>
        <w:spacing w:before="120" w:after="120"/>
        <w:jc w:val="both"/>
        <w:rPr>
          <w:ins w:id="402" w:author="Author"/>
          <w:rFonts w:eastAsia="Calibri"/>
        </w:rPr>
      </w:pPr>
      <w:ins w:id="403" w:author="Author">
        <w:r>
          <w:rPr>
            <w:rFonts w:eastAsia="Calibri"/>
          </w:rPr>
          <w:t xml:space="preserve">Modeling Engine: this component is responsible for </w:t>
        </w:r>
        <w:del w:id="404" w:author="Author">
          <w:r w:rsidDel="008D5E7E">
            <w:rPr>
              <w:rFonts w:eastAsia="Calibri"/>
            </w:rPr>
            <w:delText>storeage</w:delText>
          </w:r>
        </w:del>
        <w:r w:rsidR="008D5E7E">
          <w:rPr>
            <w:rFonts w:eastAsia="Calibri"/>
          </w:rPr>
          <w:t>storage</w:t>
        </w:r>
        <w:r>
          <w:rPr>
            <w:rFonts w:eastAsia="Calibri"/>
          </w:rPr>
          <w:t xml:space="preserve"> and management of new and existing models within the BCDS platform.</w:t>
        </w:r>
      </w:ins>
    </w:p>
    <w:p w14:paraId="31AB9E01" w14:textId="61161216" w:rsidR="00A91A87" w:rsidRPr="00A91A87" w:rsidRDefault="00A91A87" w:rsidP="007D3FF2">
      <w:pPr>
        <w:pStyle w:val="ListParagraph"/>
        <w:numPr>
          <w:ilvl w:val="0"/>
          <w:numId w:val="20"/>
        </w:numPr>
        <w:spacing w:before="120" w:after="120"/>
        <w:jc w:val="both"/>
        <w:rPr>
          <w:rFonts w:eastAsia="Calibri"/>
        </w:rPr>
      </w:pPr>
      <w:ins w:id="405" w:author="Author">
        <w:r>
          <w:rPr>
            <w:rFonts w:eastAsia="Calibri"/>
          </w:rPr>
          <w:t>Output Engine: this component is responsible for extraction, processing and storage of an instance of a predictive model execution in to a format that can be evaluat</w:t>
        </w:r>
        <w:r w:rsidR="008D5E7E">
          <w:rPr>
            <w:rFonts w:eastAsia="Calibri"/>
          </w:rPr>
          <w:t>ed</w:t>
        </w:r>
        <w:del w:id="406" w:author="Author">
          <w:r w:rsidDel="008D5E7E">
            <w:rPr>
              <w:rFonts w:eastAsia="Calibri"/>
            </w:rPr>
            <w:delText>ioned</w:delText>
          </w:r>
        </w:del>
        <w:r>
          <w:rPr>
            <w:rFonts w:eastAsia="Calibri"/>
          </w:rPr>
          <w:t xml:space="preserve"> through a reporting or other means. </w:t>
        </w:r>
      </w:ins>
    </w:p>
    <w:p w14:paraId="631C3A13" w14:textId="7361B2B9" w:rsidR="009414C3" w:rsidDel="007D3FF2" w:rsidRDefault="00F150A9">
      <w:pPr>
        <w:rPr>
          <w:del w:id="407" w:author="Author"/>
          <w:rFonts w:eastAsia="Calibri"/>
        </w:rPr>
      </w:pPr>
      <w:del w:id="408" w:author="Author">
        <w:r w:rsidRPr="00F150A9" w:rsidDel="007D3FF2">
          <w:rPr>
            <w:rFonts w:eastAsia="Calibri"/>
            <w:highlight w:val="yellow"/>
          </w:rPr>
          <w:delText>Jeff, would you write a sentence or two explaining what this figure above depicts?</w:delText>
        </w:r>
      </w:del>
    </w:p>
    <w:p w14:paraId="29D9DAC2" w14:textId="70467AF7" w:rsidR="00F150A9" w:rsidDel="009F252C" w:rsidRDefault="00F150A9" w:rsidP="00A91A87">
      <w:pPr>
        <w:rPr>
          <w:del w:id="409" w:author="Author"/>
          <w:rFonts w:eastAsia="Calibri"/>
          <w:sz w:val="24"/>
        </w:rPr>
      </w:pPr>
      <w:r>
        <w:rPr>
          <w:rFonts w:eastAsia="Calibri"/>
          <w:sz w:val="24"/>
        </w:rPr>
        <w:br w:type="page"/>
      </w:r>
    </w:p>
    <w:p w14:paraId="5AE8424D" w14:textId="17CF60B0" w:rsidR="00F150A9" w:rsidDel="009F252C" w:rsidRDefault="00F150A9">
      <w:pPr>
        <w:rPr>
          <w:del w:id="410" w:author="Author"/>
          <w:rFonts w:eastAsia="Calibri"/>
          <w:sz w:val="24"/>
        </w:rPr>
      </w:pPr>
      <w:del w:id="411" w:author="Author">
        <w:r w:rsidDel="009F252C">
          <w:rPr>
            <w:rFonts w:eastAsia="Calibri"/>
            <w:sz w:val="24"/>
          </w:rPr>
          <w:br w:type="page"/>
        </w:r>
      </w:del>
    </w:p>
    <w:p w14:paraId="5562F143" w14:textId="0D62FEE9" w:rsidR="007F3A85" w:rsidRDefault="0012106D" w:rsidP="009F252C">
      <w:pPr>
        <w:rPr>
          <w:rFonts w:eastAsia="Calibri"/>
          <w:sz w:val="24"/>
        </w:rPr>
      </w:pPr>
      <w:r w:rsidRPr="009414C3">
        <w:rPr>
          <w:rFonts w:eastAsia="Calibri"/>
          <w:sz w:val="24"/>
        </w:rPr>
        <w:t xml:space="preserve">ProSphere’s BCDSS </w:t>
      </w:r>
      <w:r w:rsidR="009414C3">
        <w:rPr>
          <w:rFonts w:eastAsia="Calibri"/>
          <w:sz w:val="24"/>
        </w:rPr>
        <w:t xml:space="preserve">proposed </w:t>
      </w:r>
      <w:r w:rsidRPr="009414C3">
        <w:rPr>
          <w:rFonts w:eastAsia="Calibri"/>
          <w:sz w:val="24"/>
        </w:rPr>
        <w:t xml:space="preserve">Lifecycle of </w:t>
      </w:r>
      <w:r w:rsidR="009414C3">
        <w:rPr>
          <w:rFonts w:eastAsia="Calibri"/>
          <w:sz w:val="24"/>
        </w:rPr>
        <w:t xml:space="preserve">a </w:t>
      </w:r>
      <w:r w:rsidRPr="009414C3">
        <w:rPr>
          <w:rFonts w:eastAsia="Calibri"/>
          <w:sz w:val="24"/>
        </w:rPr>
        <w:t>Model (Ear or Knee) is depicted below</w:t>
      </w:r>
      <w:r w:rsidR="009414C3">
        <w:rPr>
          <w:rFonts w:eastAsia="Calibri"/>
          <w:sz w:val="24"/>
        </w:rPr>
        <w:t>:</w:t>
      </w:r>
    </w:p>
    <w:p w14:paraId="028CC411" w14:textId="77777777" w:rsidR="009414C3" w:rsidRPr="009414C3" w:rsidRDefault="009414C3" w:rsidP="00A67FF8">
      <w:pPr>
        <w:spacing w:before="120" w:after="120"/>
        <w:rPr>
          <w:rFonts w:eastAsia="Calibri"/>
          <w:sz w:val="24"/>
        </w:rPr>
      </w:pPr>
    </w:p>
    <w:p w14:paraId="604C1751" w14:textId="37426439" w:rsidR="007F3A85" w:rsidRDefault="007F3A85" w:rsidP="009414C3">
      <w:pPr>
        <w:spacing w:before="120" w:after="120"/>
        <w:jc w:val="center"/>
        <w:rPr>
          <w:rFonts w:eastAsia="Calibri"/>
        </w:rPr>
      </w:pPr>
      <w:r w:rsidRPr="007F3A85">
        <w:rPr>
          <w:rFonts w:eastAsia="Calibri"/>
          <w:noProof/>
        </w:rPr>
        <w:drawing>
          <wp:inline distT="0" distB="0" distL="0" distR="0" wp14:anchorId="090BAC70" wp14:editId="5339C3B7">
            <wp:extent cx="5038344" cy="37764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344" cy="3776472"/>
                    </a:xfrm>
                    <a:prstGeom prst="rect">
                      <a:avLst/>
                    </a:prstGeom>
                  </pic:spPr>
                </pic:pic>
              </a:graphicData>
            </a:graphic>
          </wp:inline>
        </w:drawing>
      </w:r>
    </w:p>
    <w:p w14:paraId="12E557DA" w14:textId="39CB19B7" w:rsidR="007F3A85" w:rsidRPr="007D3FF2" w:rsidRDefault="00530D58" w:rsidP="007D3FF2">
      <w:pPr>
        <w:spacing w:before="120" w:after="120"/>
        <w:jc w:val="both"/>
        <w:rPr>
          <w:rFonts w:eastAsia="Calibri"/>
          <w:sz w:val="24"/>
        </w:rPr>
      </w:pPr>
      <w:ins w:id="412" w:author="Author">
        <w:r w:rsidRPr="007D3FF2">
          <w:rPr>
            <w:rFonts w:eastAsia="Calibri"/>
            <w:sz w:val="24"/>
          </w:rPr>
          <w:t xml:space="preserve">The BCDS application platform is responsible for ingest of VA historical claims data and current claim for application of predictive model for automated claim adjudication and rating. The above diagram </w:t>
        </w:r>
        <w:del w:id="413" w:author="Author">
          <w:r w:rsidRPr="007D3FF2" w:rsidDel="008D5E7E">
            <w:rPr>
              <w:rFonts w:eastAsia="Calibri"/>
              <w:sz w:val="24"/>
            </w:rPr>
            <w:delText>illustrate</w:delText>
          </w:r>
        </w:del>
        <w:r w:rsidR="008D5E7E" w:rsidRPr="007D3FF2">
          <w:rPr>
            <w:rFonts w:eastAsia="Calibri"/>
            <w:sz w:val="24"/>
          </w:rPr>
          <w:t>illustrates</w:t>
        </w:r>
        <w:r w:rsidRPr="007D3FF2">
          <w:rPr>
            <w:rFonts w:eastAsia="Calibri"/>
            <w:sz w:val="24"/>
          </w:rPr>
          <w:t xml:space="preserve"> the approach for </w:t>
        </w:r>
        <w:del w:id="414" w:author="Author">
          <w:r w:rsidRPr="007D3FF2" w:rsidDel="008D5E7E">
            <w:rPr>
              <w:rFonts w:eastAsia="Calibri"/>
              <w:sz w:val="24"/>
            </w:rPr>
            <w:delText>derving</w:delText>
          </w:r>
        </w:del>
        <w:r w:rsidR="008D5E7E" w:rsidRPr="007D3FF2">
          <w:rPr>
            <w:rFonts w:eastAsia="Calibri"/>
            <w:sz w:val="24"/>
          </w:rPr>
          <w:t>deriving</w:t>
        </w:r>
        <w:r w:rsidRPr="007D3FF2">
          <w:rPr>
            <w:rFonts w:eastAsia="Calibri"/>
            <w:sz w:val="24"/>
          </w:rPr>
          <w:t xml:space="preserve"> the ear and knee model can storage of these two models in the BCDS application platform data repository. The BCDS platform executes these models against claims to produce a report for user analysis of model results. </w:t>
        </w:r>
      </w:ins>
    </w:p>
    <w:p w14:paraId="04440335" w14:textId="4A4CB09B" w:rsidR="00F150A9" w:rsidDel="007D3FF2" w:rsidRDefault="00F150A9" w:rsidP="00F150A9">
      <w:pPr>
        <w:rPr>
          <w:del w:id="415" w:author="Author"/>
          <w:rFonts w:eastAsia="Calibri"/>
        </w:rPr>
      </w:pPr>
      <w:del w:id="416" w:author="Author">
        <w:r w:rsidRPr="00F150A9" w:rsidDel="007D3FF2">
          <w:rPr>
            <w:rFonts w:eastAsia="Calibri"/>
            <w:highlight w:val="yellow"/>
          </w:rPr>
          <w:delText>Jeff, would you write a sentence or two explaining what this figure above depicts?</w:delText>
        </w:r>
      </w:del>
    </w:p>
    <w:p w14:paraId="7D0D663D" w14:textId="18D507D9" w:rsidR="009414C3" w:rsidRDefault="009414C3">
      <w:pPr>
        <w:rPr>
          <w:rFonts w:eastAsia="Calibri"/>
          <w:sz w:val="24"/>
        </w:rPr>
      </w:pPr>
    </w:p>
    <w:p w14:paraId="4D8A16D9" w14:textId="77777777" w:rsidR="00F150A9" w:rsidRDefault="00F150A9">
      <w:pPr>
        <w:rPr>
          <w:rFonts w:eastAsia="Calibri"/>
          <w:sz w:val="24"/>
        </w:rPr>
      </w:pPr>
      <w:r>
        <w:rPr>
          <w:rFonts w:eastAsia="Calibri"/>
          <w:sz w:val="24"/>
        </w:rPr>
        <w:br w:type="page"/>
      </w:r>
    </w:p>
    <w:p w14:paraId="5D84E85A" w14:textId="2D726724" w:rsidR="0012106D" w:rsidRPr="009414C3" w:rsidDel="00530D58" w:rsidRDefault="00A67FF8" w:rsidP="0012106D">
      <w:pPr>
        <w:spacing w:before="120" w:after="120"/>
        <w:rPr>
          <w:rFonts w:eastAsia="Calibri"/>
          <w:sz w:val="24"/>
        </w:rPr>
      </w:pPr>
      <w:moveFromRangeStart w:id="417" w:author="Author" w:name="move442456853"/>
      <w:moveFrom w:id="418" w:author="Author">
        <w:r w:rsidRPr="009414C3" w:rsidDel="00530D58">
          <w:rPr>
            <w:rFonts w:eastAsia="Calibri"/>
            <w:sz w:val="24"/>
          </w:rPr>
          <w:t xml:space="preserve">Team ProSphere’s </w:t>
        </w:r>
        <w:r w:rsidR="002E107E" w:rsidDel="00530D58">
          <w:rPr>
            <w:rFonts w:eastAsia="Calibri"/>
            <w:sz w:val="24"/>
          </w:rPr>
          <w:t xml:space="preserve">proposed </w:t>
        </w:r>
        <w:r w:rsidR="009414C3" w:rsidDel="00530D58">
          <w:rPr>
            <w:rFonts w:eastAsia="Calibri"/>
            <w:sz w:val="24"/>
          </w:rPr>
          <w:t>BCDSS A</w:t>
        </w:r>
        <w:r w:rsidRPr="009414C3" w:rsidDel="00530D58">
          <w:rPr>
            <w:rFonts w:eastAsia="Calibri"/>
            <w:sz w:val="24"/>
          </w:rPr>
          <w:t>rchitecture</w:t>
        </w:r>
        <w:r w:rsidR="0012106D" w:rsidRPr="009414C3" w:rsidDel="00530D58">
          <w:rPr>
            <w:rFonts w:eastAsia="Calibri"/>
            <w:sz w:val="24"/>
          </w:rPr>
          <w:t xml:space="preserve"> </w:t>
        </w:r>
        <w:r w:rsidRPr="009414C3" w:rsidDel="00530D58">
          <w:rPr>
            <w:rFonts w:eastAsia="Calibri"/>
            <w:sz w:val="24"/>
          </w:rPr>
          <w:t>is depicted</w:t>
        </w:r>
        <w:r w:rsidR="002E107E" w:rsidDel="00530D58">
          <w:rPr>
            <w:rFonts w:eastAsia="Calibri"/>
            <w:sz w:val="24"/>
          </w:rPr>
          <w:t xml:space="preserve"> in the figure</w:t>
        </w:r>
        <w:r w:rsidR="009414C3" w:rsidRPr="009414C3" w:rsidDel="00530D58">
          <w:rPr>
            <w:rFonts w:eastAsia="Calibri"/>
            <w:sz w:val="24"/>
          </w:rPr>
          <w:t xml:space="preserve"> below</w:t>
        </w:r>
        <w:r w:rsidR="002E107E" w:rsidDel="00530D58">
          <w:rPr>
            <w:rFonts w:eastAsia="Calibri"/>
            <w:sz w:val="24"/>
          </w:rPr>
          <w:t>, a</w:t>
        </w:r>
        <w:r w:rsidRPr="009414C3" w:rsidDel="00530D58">
          <w:rPr>
            <w:rFonts w:eastAsia="Calibri"/>
            <w:sz w:val="24"/>
          </w:rPr>
          <w:t>s this figure suggests, the BCDS</w:t>
        </w:r>
        <w:r w:rsidR="002E107E" w:rsidDel="00530D58">
          <w:rPr>
            <w:rFonts w:eastAsia="Calibri"/>
            <w:sz w:val="24"/>
          </w:rPr>
          <w:t>S</w:t>
        </w:r>
        <w:r w:rsidRPr="009414C3" w:rsidDel="00530D58">
          <w:rPr>
            <w:rFonts w:eastAsia="Calibri"/>
            <w:sz w:val="24"/>
          </w:rPr>
          <w:t xml:space="preserve"> will be composed </w:t>
        </w:r>
        <w:r w:rsidR="0012106D" w:rsidRPr="009414C3" w:rsidDel="00530D58">
          <w:rPr>
            <w:rFonts w:eastAsia="Calibri"/>
            <w:sz w:val="24"/>
          </w:rPr>
          <w:t>into several primary components:</w:t>
        </w:r>
      </w:moveFrom>
    </w:p>
    <w:p w14:paraId="71B82E6A" w14:textId="7FD200C0" w:rsidR="00A67FF8" w:rsidRPr="009414C3" w:rsidDel="00530D58" w:rsidRDefault="00A67FF8" w:rsidP="00A67FF8">
      <w:pPr>
        <w:spacing w:before="120" w:after="240"/>
        <w:ind w:left="360" w:hanging="270"/>
        <w:contextualSpacing/>
        <w:rPr>
          <w:rFonts w:eastAsia="Calibri"/>
          <w:sz w:val="24"/>
        </w:rPr>
      </w:pPr>
      <w:moveFrom w:id="419" w:author="Author">
        <w:r w:rsidRPr="009414C3" w:rsidDel="00530D58">
          <w:rPr>
            <w:rFonts w:eastAsia="Calibri"/>
            <w:b/>
            <w:i/>
            <w:sz w:val="24"/>
          </w:rPr>
          <w:t>Predictive Model “Model Formulation Data” Repository:</w:t>
        </w:r>
        <w:r w:rsidRPr="009414C3" w:rsidDel="00530D58">
          <w:rPr>
            <w:rFonts w:eastAsia="Calibri"/>
            <w:sz w:val="24"/>
          </w:rPr>
          <w:t xml:space="preserve">  This component stores statistically relevant enterprise data supporting current and future predictive models.  These data will be used to formulate, validate, and refine curre</w:t>
        </w:r>
        <w:r w:rsidR="002E107E" w:rsidDel="00530D58">
          <w:rPr>
            <w:rFonts w:eastAsia="Calibri"/>
            <w:sz w:val="24"/>
          </w:rPr>
          <w:t>nt and future predictive models.</w:t>
        </w:r>
      </w:moveFrom>
    </w:p>
    <w:p w14:paraId="1F9E7299" w14:textId="3673B2C6" w:rsidR="009414C3" w:rsidRPr="009414C3" w:rsidDel="00530D58" w:rsidRDefault="009414C3" w:rsidP="00A67FF8">
      <w:pPr>
        <w:spacing w:before="120" w:after="240"/>
        <w:ind w:left="360" w:hanging="270"/>
        <w:contextualSpacing/>
        <w:rPr>
          <w:rFonts w:eastAsia="Calibri"/>
          <w:sz w:val="24"/>
        </w:rPr>
      </w:pPr>
    </w:p>
    <w:p w14:paraId="41D98D3F" w14:textId="1328EF5A" w:rsidR="00A67FF8" w:rsidRPr="009414C3" w:rsidDel="00530D58" w:rsidRDefault="00A67FF8" w:rsidP="00A67FF8">
      <w:pPr>
        <w:spacing w:before="120" w:after="240"/>
        <w:ind w:left="360" w:hanging="270"/>
        <w:contextualSpacing/>
        <w:rPr>
          <w:rFonts w:eastAsia="Calibri"/>
          <w:sz w:val="24"/>
        </w:rPr>
      </w:pPr>
      <w:moveFrom w:id="420" w:author="Author">
        <w:r w:rsidRPr="009414C3" w:rsidDel="00530D58">
          <w:rPr>
            <w:rFonts w:eastAsia="Calibri"/>
            <w:b/>
            <w:i/>
            <w:sz w:val="24"/>
          </w:rPr>
          <w:t xml:space="preserve">Predictive Model Library:  </w:t>
        </w:r>
        <w:r w:rsidRPr="009414C3" w:rsidDel="00530D58">
          <w:rPr>
            <w:rFonts w:eastAsia="Calibri"/>
            <w:sz w:val="24"/>
          </w:rPr>
          <w:t>This component stores the established predictive models for use by the modeling engine to automatically determine ratings for issues contained within relevant claimant data sets.</w:t>
        </w:r>
      </w:moveFrom>
    </w:p>
    <w:p w14:paraId="5F8C7EE1" w14:textId="247308A5" w:rsidR="009414C3" w:rsidRPr="009414C3" w:rsidDel="00530D58" w:rsidRDefault="009414C3" w:rsidP="00A67FF8">
      <w:pPr>
        <w:spacing w:before="120" w:after="240"/>
        <w:ind w:left="360" w:hanging="270"/>
        <w:contextualSpacing/>
        <w:rPr>
          <w:rFonts w:eastAsia="Calibri"/>
          <w:sz w:val="24"/>
        </w:rPr>
      </w:pPr>
    </w:p>
    <w:p w14:paraId="520C83BA" w14:textId="0301833A" w:rsidR="00A67FF8" w:rsidDel="00530D58" w:rsidRDefault="00A67FF8" w:rsidP="00A67FF8">
      <w:pPr>
        <w:spacing w:before="120" w:after="240"/>
        <w:ind w:left="360" w:hanging="270"/>
        <w:contextualSpacing/>
        <w:rPr>
          <w:rFonts w:eastAsia="Calibri"/>
          <w:sz w:val="24"/>
        </w:rPr>
      </w:pPr>
      <w:moveFrom w:id="421" w:author="Author">
        <w:r w:rsidRPr="009414C3" w:rsidDel="00530D58">
          <w:rPr>
            <w:rFonts w:eastAsia="Calibri"/>
            <w:b/>
            <w:i/>
            <w:sz w:val="24"/>
          </w:rPr>
          <w:t>Modeling Rules Engine:</w:t>
        </w:r>
        <w:r w:rsidRPr="009414C3" w:rsidDel="00530D58">
          <w:rPr>
            <w:rFonts w:eastAsia="Calibri"/>
            <w:sz w:val="24"/>
          </w:rPr>
          <w:t xml:space="preserve">  This component provides the platform and modeling logic for ingesting claimant data sets, determining whether the predictive models can be applied, applying the predictive models, and outputting either auto-rated issues and the related report for the claimant data set, or the ineligible i</w:t>
        </w:r>
        <w:r w:rsidR="002E107E" w:rsidDel="00530D58">
          <w:rPr>
            <w:rFonts w:eastAsia="Calibri"/>
            <w:sz w:val="24"/>
          </w:rPr>
          <w:t>ssues for the claimant data set.</w:t>
        </w:r>
      </w:moveFrom>
    </w:p>
    <w:p w14:paraId="58B3BCDA" w14:textId="6C140223" w:rsidR="002E107E" w:rsidRPr="009414C3" w:rsidDel="00530D58" w:rsidRDefault="002E107E" w:rsidP="00A67FF8">
      <w:pPr>
        <w:spacing w:before="120" w:after="240"/>
        <w:ind w:left="360" w:hanging="270"/>
        <w:contextualSpacing/>
        <w:rPr>
          <w:rFonts w:eastAsia="Calibri"/>
          <w:sz w:val="24"/>
        </w:rPr>
      </w:pPr>
    </w:p>
    <w:p w14:paraId="4526483E" w14:textId="12785A66" w:rsidR="00A67FF8" w:rsidDel="00530D58" w:rsidRDefault="00530D58" w:rsidP="00A67FF8">
      <w:pPr>
        <w:spacing w:before="120" w:after="120"/>
        <w:ind w:left="360" w:hanging="274"/>
        <w:rPr>
          <w:rFonts w:eastAsia="Calibri"/>
          <w:sz w:val="24"/>
        </w:rPr>
      </w:pPr>
      <w:moveFrom w:id="422" w:author="Author">
        <w:r w:rsidRPr="009414C3" w:rsidDel="00530D58">
          <w:rPr>
            <w:rFonts w:ascii="Batang"/>
            <w:noProof/>
            <w:sz w:val="24"/>
          </w:rPr>
          <w:drawing>
            <wp:anchor distT="182880" distB="182880" distL="182880" distR="182880" simplePos="0" relativeHeight="251659264" behindDoc="0" locked="0" layoutInCell="1" allowOverlap="1" wp14:anchorId="3F1EFA96" wp14:editId="596B5E96">
              <wp:simplePos x="0" y="0"/>
              <wp:positionH relativeFrom="page">
                <wp:posOffset>1359094</wp:posOffset>
              </wp:positionH>
              <wp:positionV relativeFrom="page">
                <wp:posOffset>4802053</wp:posOffset>
              </wp:positionV>
              <wp:extent cx="4864608" cy="3236976"/>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608" cy="3236976"/>
                      </a:xfrm>
                      <a:prstGeom prst="rect">
                        <a:avLst/>
                      </a:prstGeom>
                      <a:noFill/>
                    </pic:spPr>
                  </pic:pic>
                </a:graphicData>
              </a:graphic>
              <wp14:sizeRelH relativeFrom="page">
                <wp14:pctWidth>0</wp14:pctWidth>
              </wp14:sizeRelH>
              <wp14:sizeRelV relativeFrom="page">
                <wp14:pctHeight>0</wp14:pctHeight>
              </wp14:sizeRelV>
            </wp:anchor>
          </w:drawing>
        </w:r>
        <w:r w:rsidR="00A67FF8" w:rsidRPr="009414C3" w:rsidDel="00530D58">
          <w:rPr>
            <w:rFonts w:eastAsia="Calibri"/>
            <w:b/>
            <w:i/>
            <w:sz w:val="24"/>
          </w:rPr>
          <w:t>Control Interface:</w:t>
        </w:r>
        <w:r w:rsidR="00A67FF8" w:rsidRPr="009414C3" w:rsidDel="00530D58">
          <w:rPr>
            <w:rFonts w:eastAsia="Calibri"/>
            <w:sz w:val="24"/>
          </w:rPr>
          <w:t xml:space="preserve">  This component allows authorized users to control how the data ingest and auto-adjudication system operates, provides means to control the format and content of the output, and provides the mechanism to control the predictive model library and refinement of the underlying data.</w:t>
        </w:r>
      </w:moveFrom>
    </w:p>
    <w:moveFromRangeEnd w:id="417"/>
    <w:p w14:paraId="2800A572" w14:textId="15981CD2" w:rsidR="002E107E" w:rsidRPr="009414C3" w:rsidRDefault="002E107E" w:rsidP="00A67FF8">
      <w:pPr>
        <w:spacing w:before="120" w:after="120"/>
        <w:ind w:left="360" w:hanging="274"/>
        <w:rPr>
          <w:rFonts w:eastAsia="Calibri"/>
          <w:sz w:val="24"/>
        </w:rPr>
      </w:pPr>
    </w:p>
    <w:p w14:paraId="1323782F" w14:textId="70256EBB" w:rsidR="007F3A85" w:rsidRDefault="007F3A85" w:rsidP="00A67FF8">
      <w:pPr>
        <w:spacing w:before="120" w:after="120"/>
        <w:ind w:left="360" w:hanging="274"/>
        <w:rPr>
          <w:rFonts w:eastAsia="Calibri"/>
        </w:rPr>
      </w:pPr>
    </w:p>
    <w:p w14:paraId="01A31E3D" w14:textId="3A45C28D" w:rsidR="006D0E7C" w:rsidRDefault="006D0E7C" w:rsidP="006D0E7C">
      <w:pPr>
        <w:pStyle w:val="Heading3"/>
      </w:pPr>
      <w:bookmarkStart w:id="423" w:name="_Toc381778363"/>
      <w:bookmarkStart w:id="424" w:name="_Toc420996806"/>
      <w:bookmarkStart w:id="425" w:name="_Toc442446132"/>
      <w:r>
        <w:t>Application Context</w:t>
      </w:r>
      <w:bookmarkEnd w:id="423"/>
      <w:bookmarkEnd w:id="424"/>
      <w:bookmarkEnd w:id="425"/>
    </w:p>
    <w:p w14:paraId="69CBAF8C" w14:textId="04DAC0E3" w:rsidR="0031059C" w:rsidDel="00D675DF" w:rsidRDefault="0031059C" w:rsidP="007D3FF2">
      <w:pPr>
        <w:pStyle w:val="Default"/>
        <w:jc w:val="both"/>
        <w:rPr>
          <w:del w:id="426" w:author="Author"/>
          <w:sz w:val="23"/>
          <w:szCs w:val="23"/>
        </w:rPr>
      </w:pPr>
      <w:del w:id="427" w:author="Author">
        <w:r w:rsidDel="00D675DF">
          <w:rPr>
            <w:sz w:val="23"/>
            <w:szCs w:val="23"/>
          </w:rPr>
          <w:delText>VBA is seeking to determine whether this analytical methodology can serve as the foundation for developing a solution capable of accurately deriving disability rating determinations with little or no human intervention.</w:delText>
        </w:r>
      </w:del>
    </w:p>
    <w:p w14:paraId="461A8033" w14:textId="7C358ECD" w:rsidR="0031059C" w:rsidDel="00D675DF" w:rsidRDefault="0031059C" w:rsidP="007D3FF2">
      <w:pPr>
        <w:pStyle w:val="BodyText"/>
        <w:jc w:val="both"/>
        <w:rPr>
          <w:del w:id="428" w:author="Author"/>
          <w:szCs w:val="24"/>
        </w:rPr>
      </w:pPr>
      <w:del w:id="429" w:author="Author">
        <w:r w:rsidDel="00D675DF">
          <w:delText>Three specific project objectives are listed below.</w:delText>
        </w:r>
      </w:del>
    </w:p>
    <w:p w14:paraId="01B510E1" w14:textId="2DB456EB" w:rsidR="0031059C" w:rsidDel="00D675DF" w:rsidRDefault="0031059C" w:rsidP="007D3FF2">
      <w:pPr>
        <w:pStyle w:val="ListParagraph"/>
        <w:numPr>
          <w:ilvl w:val="0"/>
          <w:numId w:val="16"/>
        </w:numPr>
        <w:autoSpaceDE w:val="0"/>
        <w:autoSpaceDN w:val="0"/>
        <w:adjustRightInd w:val="0"/>
        <w:contextualSpacing w:val="0"/>
        <w:jc w:val="both"/>
        <w:rPr>
          <w:del w:id="430" w:author="Author"/>
        </w:rPr>
      </w:pPr>
      <w:del w:id="431" w:author="Author">
        <w:r w:rsidDel="00D675DF">
          <w:delText>To develop a BCDS solution that fulfills the summary functional requirements defined in the original solicitation and awarded task order</w:delText>
        </w:r>
      </w:del>
    </w:p>
    <w:p w14:paraId="1A552DE1" w14:textId="4CD36B8D" w:rsidR="0031059C" w:rsidDel="00D675DF" w:rsidRDefault="0031059C" w:rsidP="007D3FF2">
      <w:pPr>
        <w:pStyle w:val="ListParagraph"/>
        <w:numPr>
          <w:ilvl w:val="0"/>
          <w:numId w:val="16"/>
        </w:numPr>
        <w:autoSpaceDE w:val="0"/>
        <w:autoSpaceDN w:val="0"/>
        <w:adjustRightInd w:val="0"/>
        <w:contextualSpacing w:val="0"/>
        <w:jc w:val="both"/>
        <w:rPr>
          <w:del w:id="432" w:author="Author"/>
        </w:rPr>
      </w:pPr>
      <w:del w:id="433" w:author="Author">
        <w:r w:rsidDel="00D675DF">
          <w:delText>To employ the BCDS solution in a pilot to evaluate the feasibility of deploying such a solution, on an industrial scale commensurate with VBA annual operations</w:delText>
        </w:r>
      </w:del>
    </w:p>
    <w:p w14:paraId="50CDD5AD" w14:textId="3CB8FFBB" w:rsidR="0031059C" w:rsidDel="00D675DF" w:rsidRDefault="0031059C" w:rsidP="007D3FF2">
      <w:pPr>
        <w:pStyle w:val="BodyText"/>
        <w:numPr>
          <w:ilvl w:val="0"/>
          <w:numId w:val="16"/>
        </w:numPr>
        <w:jc w:val="both"/>
        <w:rPr>
          <w:del w:id="434" w:author="Author"/>
        </w:rPr>
      </w:pPr>
      <w:del w:id="435" w:author="Author">
        <w:r w:rsidDel="00D675DF">
          <w:rPr>
            <w:szCs w:val="24"/>
          </w:rPr>
          <w:delText>To empirically characterize the operational impact such a solution would deliver if implemented by VBA</w:delText>
        </w:r>
      </w:del>
    </w:p>
    <w:p w14:paraId="2E30A491" w14:textId="78C8627A" w:rsidR="00530D58" w:rsidRPr="00D675DF" w:rsidDel="007D3FF2" w:rsidRDefault="002E107E" w:rsidP="007D3FF2">
      <w:pPr>
        <w:pStyle w:val="InstructionalText1"/>
        <w:jc w:val="both"/>
        <w:rPr>
          <w:ins w:id="436" w:author="Author"/>
          <w:del w:id="437" w:author="Author"/>
          <w:i w:val="0"/>
        </w:rPr>
      </w:pPr>
      <w:del w:id="438" w:author="Author">
        <w:r w:rsidRPr="002E107E" w:rsidDel="007D3FF2">
          <w:rPr>
            <w:i w:val="0"/>
            <w:highlight w:val="yellow"/>
          </w:rPr>
          <w:delText>Jeff, can you i</w:delText>
        </w:r>
        <w:r w:rsidR="007B401C" w:rsidDel="007D3FF2">
          <w:rPr>
            <w:i w:val="0"/>
            <w:highlight w:val="yellow"/>
          </w:rPr>
          <w:delText xml:space="preserve">dentify </w:delText>
        </w:r>
        <w:r w:rsidRPr="002E107E" w:rsidDel="007D3FF2">
          <w:rPr>
            <w:i w:val="0"/>
            <w:highlight w:val="yellow"/>
          </w:rPr>
          <w:delText xml:space="preserve">which image below is </w:delText>
        </w:r>
        <w:r w:rsidR="007B401C" w:rsidDel="007D3FF2">
          <w:rPr>
            <w:i w:val="0"/>
            <w:highlight w:val="yellow"/>
          </w:rPr>
          <w:delText xml:space="preserve">depicting </w:delText>
        </w:r>
        <w:r w:rsidRPr="002E107E" w:rsidDel="007D3FF2">
          <w:rPr>
            <w:i w:val="0"/>
            <w:highlight w:val="yellow"/>
          </w:rPr>
          <w:delText xml:space="preserve">what and </w:delText>
        </w:r>
        <w:r w:rsidDel="007D3FF2">
          <w:rPr>
            <w:i w:val="0"/>
            <w:highlight w:val="yellow"/>
          </w:rPr>
          <w:delText xml:space="preserve">pick one of the above descriptions or </w:delText>
        </w:r>
        <w:r w:rsidRPr="002E107E" w:rsidDel="007D3FF2">
          <w:rPr>
            <w:i w:val="0"/>
            <w:highlight w:val="yellow"/>
          </w:rPr>
          <w:delText>write a sentence or two explain what is being depicted</w:delText>
        </w:r>
        <w:r w:rsidR="00A36A5E" w:rsidDel="007D3FF2">
          <w:rPr>
            <w:i w:val="0"/>
            <w:highlight w:val="yellow"/>
          </w:rPr>
          <w:delText xml:space="preserve">? I think we have the below instructions covered for our protoype concept – or – is there some other figure we can insert to cover whats missing below </w:delText>
        </w:r>
        <w:r w:rsidRPr="002E107E" w:rsidDel="007D3FF2">
          <w:rPr>
            <w:i w:val="0"/>
            <w:highlight w:val="yellow"/>
          </w:rPr>
          <w:delText>?</w:delText>
        </w:r>
      </w:del>
    </w:p>
    <w:p w14:paraId="1FCAFA33" w14:textId="69D46709" w:rsidR="00530D58" w:rsidRPr="009414C3" w:rsidRDefault="00D675DF" w:rsidP="007D3FF2">
      <w:pPr>
        <w:spacing w:before="120" w:after="120"/>
        <w:jc w:val="both"/>
        <w:rPr>
          <w:rFonts w:eastAsia="Calibri"/>
          <w:sz w:val="24"/>
        </w:rPr>
      </w:pPr>
      <w:ins w:id="439" w:author="Author">
        <w:r>
          <w:rPr>
            <w:rFonts w:eastAsia="Calibri"/>
            <w:sz w:val="24"/>
          </w:rPr>
          <w:t xml:space="preserve">The above </w:t>
        </w:r>
      </w:ins>
      <w:moveToRangeStart w:id="440" w:author="Author" w:name="move442456853"/>
      <w:moveTo w:id="441" w:author="Author">
        <w:del w:id="442" w:author="Author">
          <w:r w:rsidR="00530D58" w:rsidRPr="009414C3" w:rsidDel="00D675DF">
            <w:rPr>
              <w:rFonts w:eastAsia="Calibri"/>
              <w:sz w:val="24"/>
            </w:rPr>
            <w:delText xml:space="preserve">Team ProSphere’s </w:delText>
          </w:r>
          <w:r w:rsidR="00530D58" w:rsidDel="00D675DF">
            <w:rPr>
              <w:rFonts w:eastAsia="Calibri"/>
              <w:sz w:val="24"/>
            </w:rPr>
            <w:delText xml:space="preserve">proposed </w:delText>
          </w:r>
        </w:del>
        <w:r w:rsidR="00530D58">
          <w:rPr>
            <w:rFonts w:eastAsia="Calibri"/>
            <w:sz w:val="24"/>
          </w:rPr>
          <w:t xml:space="preserve">BCDSS </w:t>
        </w:r>
      </w:moveTo>
      <w:ins w:id="443" w:author="Author">
        <w:r>
          <w:rPr>
            <w:rFonts w:eastAsia="Calibri"/>
            <w:sz w:val="24"/>
          </w:rPr>
          <w:t xml:space="preserve">application context diagram </w:t>
        </w:r>
      </w:ins>
      <w:moveTo w:id="444" w:author="Author">
        <w:del w:id="445" w:author="Author">
          <w:r w:rsidR="00530D58" w:rsidDel="00D675DF">
            <w:rPr>
              <w:rFonts w:eastAsia="Calibri"/>
              <w:sz w:val="24"/>
            </w:rPr>
            <w:delText>A</w:delText>
          </w:r>
          <w:r w:rsidR="00530D58" w:rsidRPr="009414C3" w:rsidDel="00D675DF">
            <w:rPr>
              <w:rFonts w:eastAsia="Calibri"/>
              <w:sz w:val="24"/>
            </w:rPr>
            <w:delText>rchitecture is</w:delText>
          </w:r>
        </w:del>
        <w:r w:rsidR="00530D58" w:rsidRPr="009414C3">
          <w:rPr>
            <w:rFonts w:eastAsia="Calibri"/>
            <w:sz w:val="24"/>
          </w:rPr>
          <w:t xml:space="preserve"> depicted</w:t>
        </w:r>
        <w:r w:rsidR="00530D58">
          <w:rPr>
            <w:rFonts w:eastAsia="Calibri"/>
            <w:sz w:val="24"/>
          </w:rPr>
          <w:t xml:space="preserve"> in the figure</w:t>
        </w:r>
        <w:r w:rsidR="00530D58" w:rsidRPr="009414C3">
          <w:rPr>
            <w:rFonts w:eastAsia="Calibri"/>
            <w:sz w:val="24"/>
          </w:rPr>
          <w:t xml:space="preserve"> </w:t>
        </w:r>
        <w:del w:id="446" w:author="Author">
          <w:r w:rsidR="00530D58" w:rsidRPr="009414C3" w:rsidDel="00D675DF">
            <w:rPr>
              <w:rFonts w:eastAsia="Calibri"/>
              <w:sz w:val="24"/>
            </w:rPr>
            <w:delText>below</w:delText>
          </w:r>
        </w:del>
      </w:moveTo>
      <w:ins w:id="447" w:author="Author">
        <w:r>
          <w:rPr>
            <w:rFonts w:eastAsia="Calibri"/>
            <w:sz w:val="24"/>
          </w:rPr>
          <w:t>below (Figure 1)</w:t>
        </w:r>
      </w:ins>
      <w:moveTo w:id="448" w:author="Author">
        <w:del w:id="449" w:author="Author">
          <w:r w:rsidR="00530D58" w:rsidDel="00D675DF">
            <w:rPr>
              <w:rFonts w:eastAsia="Calibri"/>
              <w:sz w:val="24"/>
            </w:rPr>
            <w:delText>, a</w:delText>
          </w:r>
          <w:r w:rsidR="00530D58" w:rsidRPr="009414C3" w:rsidDel="00D675DF">
            <w:rPr>
              <w:rFonts w:eastAsia="Calibri"/>
              <w:sz w:val="24"/>
            </w:rPr>
            <w:delText>s this figure suggests, the BCDS</w:delText>
          </w:r>
          <w:r w:rsidR="00530D58" w:rsidDel="00D675DF">
            <w:rPr>
              <w:rFonts w:eastAsia="Calibri"/>
              <w:sz w:val="24"/>
            </w:rPr>
            <w:delText>S</w:delText>
          </w:r>
        </w:del>
        <w:r w:rsidR="00530D58" w:rsidRPr="009414C3">
          <w:rPr>
            <w:rFonts w:eastAsia="Calibri"/>
            <w:sz w:val="24"/>
          </w:rPr>
          <w:t xml:space="preserve"> </w:t>
        </w:r>
        <w:del w:id="450" w:author="Author">
          <w:r w:rsidR="00530D58" w:rsidRPr="009414C3" w:rsidDel="00D675DF">
            <w:rPr>
              <w:rFonts w:eastAsia="Calibri"/>
              <w:sz w:val="24"/>
            </w:rPr>
            <w:delText>will</w:delText>
          </w:r>
        </w:del>
      </w:moveTo>
      <w:ins w:id="451" w:author="Author">
        <w:r>
          <w:rPr>
            <w:rFonts w:eastAsia="Calibri"/>
            <w:sz w:val="24"/>
          </w:rPr>
          <w:t>is</w:t>
        </w:r>
      </w:ins>
      <w:moveTo w:id="452" w:author="Author">
        <w:r w:rsidR="00530D58" w:rsidRPr="009414C3">
          <w:rPr>
            <w:rFonts w:eastAsia="Calibri"/>
            <w:sz w:val="24"/>
          </w:rPr>
          <w:t xml:space="preserve"> </w:t>
        </w:r>
        <w:del w:id="453" w:author="Author">
          <w:r w:rsidR="00530D58" w:rsidRPr="009414C3" w:rsidDel="00D675DF">
            <w:rPr>
              <w:rFonts w:eastAsia="Calibri"/>
              <w:sz w:val="24"/>
            </w:rPr>
            <w:delText xml:space="preserve">be </w:delText>
          </w:r>
        </w:del>
        <w:r w:rsidR="00530D58" w:rsidRPr="009414C3">
          <w:rPr>
            <w:rFonts w:eastAsia="Calibri"/>
            <w:sz w:val="24"/>
          </w:rPr>
          <w:t xml:space="preserve">composed </w:t>
        </w:r>
        <w:del w:id="454" w:author="Author">
          <w:r w:rsidR="00530D58" w:rsidRPr="009414C3" w:rsidDel="00D675DF">
            <w:rPr>
              <w:rFonts w:eastAsia="Calibri"/>
              <w:sz w:val="24"/>
            </w:rPr>
            <w:delText>into</w:delText>
          </w:r>
        </w:del>
      </w:moveTo>
      <w:ins w:id="455" w:author="Author">
        <w:r>
          <w:rPr>
            <w:rFonts w:eastAsia="Calibri"/>
            <w:sz w:val="24"/>
          </w:rPr>
          <w:t>of</w:t>
        </w:r>
      </w:ins>
      <w:moveTo w:id="456" w:author="Author">
        <w:r w:rsidR="00530D58" w:rsidRPr="009414C3">
          <w:rPr>
            <w:rFonts w:eastAsia="Calibri"/>
            <w:sz w:val="24"/>
          </w:rPr>
          <w:t xml:space="preserve"> several primary components:</w:t>
        </w:r>
      </w:moveTo>
    </w:p>
    <w:p w14:paraId="48ED394A" w14:textId="77777777" w:rsidR="00530D58" w:rsidRPr="009414C3" w:rsidRDefault="00530D58" w:rsidP="007D3FF2">
      <w:pPr>
        <w:spacing w:before="120" w:after="240"/>
        <w:ind w:left="360" w:hanging="270"/>
        <w:contextualSpacing/>
        <w:jc w:val="both"/>
        <w:rPr>
          <w:rFonts w:eastAsia="Calibri"/>
          <w:sz w:val="24"/>
        </w:rPr>
      </w:pPr>
      <w:moveTo w:id="457" w:author="Author">
        <w:r w:rsidRPr="009414C3">
          <w:rPr>
            <w:rFonts w:eastAsia="Calibri"/>
            <w:b/>
            <w:i/>
            <w:sz w:val="24"/>
          </w:rPr>
          <w:t>Predictive Model “Model Formulation Data” Repository:</w:t>
        </w:r>
        <w:r w:rsidRPr="009414C3">
          <w:rPr>
            <w:rFonts w:eastAsia="Calibri"/>
            <w:sz w:val="24"/>
          </w:rPr>
          <w:t xml:space="preserve">  This component stores statistically relevant enterprise data supporting current and future predictive models.  These data will be used to formulate, validate, and refine curre</w:t>
        </w:r>
        <w:r>
          <w:rPr>
            <w:rFonts w:eastAsia="Calibri"/>
            <w:sz w:val="24"/>
          </w:rPr>
          <w:t>nt and future predictive models.</w:t>
        </w:r>
      </w:moveTo>
    </w:p>
    <w:p w14:paraId="4FBB9FA7" w14:textId="77777777" w:rsidR="00530D58" w:rsidRPr="009414C3" w:rsidRDefault="00530D58" w:rsidP="007D3FF2">
      <w:pPr>
        <w:spacing w:before="120" w:after="240"/>
        <w:ind w:left="360" w:hanging="270"/>
        <w:contextualSpacing/>
        <w:jc w:val="both"/>
        <w:rPr>
          <w:rFonts w:eastAsia="Calibri"/>
          <w:sz w:val="24"/>
        </w:rPr>
      </w:pPr>
    </w:p>
    <w:p w14:paraId="6BE8A65A" w14:textId="77777777" w:rsidR="00530D58" w:rsidRPr="009414C3" w:rsidRDefault="00530D58" w:rsidP="007D3FF2">
      <w:pPr>
        <w:spacing w:before="120" w:after="240"/>
        <w:ind w:left="360" w:hanging="270"/>
        <w:contextualSpacing/>
        <w:jc w:val="both"/>
        <w:rPr>
          <w:rFonts w:eastAsia="Calibri"/>
          <w:sz w:val="24"/>
        </w:rPr>
      </w:pPr>
      <w:moveTo w:id="458" w:author="Author">
        <w:r w:rsidRPr="009414C3">
          <w:rPr>
            <w:rFonts w:eastAsia="Calibri"/>
            <w:b/>
            <w:i/>
            <w:sz w:val="24"/>
          </w:rPr>
          <w:t xml:space="preserve">Predictive Model Library:  </w:t>
        </w:r>
        <w:r w:rsidRPr="009414C3">
          <w:rPr>
            <w:rFonts w:eastAsia="Calibri"/>
            <w:sz w:val="24"/>
          </w:rPr>
          <w:t>This component stores the established predictive models for use by the modeling engine to automatically determine ratings for issues contained within relevant claimant data sets.</w:t>
        </w:r>
      </w:moveTo>
    </w:p>
    <w:p w14:paraId="5742BEFC" w14:textId="77777777" w:rsidR="00530D58" w:rsidRPr="009414C3" w:rsidRDefault="00530D58" w:rsidP="007D3FF2">
      <w:pPr>
        <w:spacing w:before="120" w:after="240"/>
        <w:ind w:left="360" w:hanging="270"/>
        <w:contextualSpacing/>
        <w:jc w:val="both"/>
        <w:rPr>
          <w:rFonts w:eastAsia="Calibri"/>
          <w:sz w:val="24"/>
        </w:rPr>
      </w:pPr>
    </w:p>
    <w:p w14:paraId="36A59FCA" w14:textId="77777777" w:rsidR="00530D58" w:rsidRDefault="00530D58" w:rsidP="007D3FF2">
      <w:pPr>
        <w:spacing w:before="120" w:after="240"/>
        <w:ind w:left="360" w:hanging="270"/>
        <w:contextualSpacing/>
        <w:jc w:val="both"/>
        <w:rPr>
          <w:rFonts w:eastAsia="Calibri"/>
          <w:sz w:val="24"/>
        </w:rPr>
      </w:pPr>
      <w:moveTo w:id="459" w:author="Author">
        <w:r w:rsidRPr="009414C3">
          <w:rPr>
            <w:rFonts w:eastAsia="Calibri"/>
            <w:b/>
            <w:i/>
            <w:sz w:val="24"/>
          </w:rPr>
          <w:t>Modeling Rules Engine:</w:t>
        </w:r>
        <w:r w:rsidRPr="009414C3">
          <w:rPr>
            <w:rFonts w:eastAsia="Calibri"/>
            <w:sz w:val="24"/>
          </w:rPr>
          <w:t xml:space="preserve">  This component provides the platform and modeling logic for ingesting claimant data sets, determining whether the predictive models can be applied, applying the predictive models, and outputting either auto-rated issues and the related report for the claimant data set, or the ineligible i</w:t>
        </w:r>
        <w:r>
          <w:rPr>
            <w:rFonts w:eastAsia="Calibri"/>
            <w:sz w:val="24"/>
          </w:rPr>
          <w:t>ssues for the claimant data set.</w:t>
        </w:r>
      </w:moveTo>
    </w:p>
    <w:p w14:paraId="0AEFE4D9" w14:textId="77777777" w:rsidR="00530D58" w:rsidRPr="009414C3" w:rsidRDefault="00530D58" w:rsidP="007D3FF2">
      <w:pPr>
        <w:spacing w:before="120" w:after="240"/>
        <w:ind w:left="360" w:hanging="270"/>
        <w:contextualSpacing/>
        <w:jc w:val="both"/>
        <w:rPr>
          <w:rFonts w:eastAsia="Calibri"/>
          <w:sz w:val="24"/>
        </w:rPr>
      </w:pPr>
    </w:p>
    <w:p w14:paraId="302B11DB" w14:textId="3737DA0E" w:rsidR="00530D58" w:rsidRDefault="00530D58" w:rsidP="007D3FF2">
      <w:pPr>
        <w:spacing w:before="120" w:after="120"/>
        <w:ind w:left="360" w:hanging="274"/>
        <w:jc w:val="both"/>
        <w:rPr>
          <w:rFonts w:eastAsia="Calibri"/>
          <w:sz w:val="24"/>
        </w:rPr>
      </w:pPr>
      <w:moveTo w:id="460" w:author="Author">
        <w:r w:rsidRPr="009414C3">
          <w:rPr>
            <w:rFonts w:eastAsia="Calibri"/>
            <w:b/>
            <w:i/>
            <w:sz w:val="24"/>
          </w:rPr>
          <w:t>Control Interface:</w:t>
        </w:r>
        <w:r w:rsidRPr="009414C3">
          <w:rPr>
            <w:rFonts w:eastAsia="Calibri"/>
            <w:sz w:val="24"/>
          </w:rPr>
          <w:t xml:space="preserve">  This component allows authorized users to control how the data ingest and auto-adjudication system operates, provides means to control the format and content of the output, and provides the mechanism to control the predictive model library and refinement of the underlying data.</w:t>
        </w:r>
      </w:moveTo>
    </w:p>
    <w:moveToRangeEnd w:id="440"/>
    <w:p w14:paraId="1B261A48" w14:textId="77777777" w:rsidR="00530D58" w:rsidRPr="00530D58" w:rsidRDefault="00530D58" w:rsidP="00530D58">
      <w:pPr>
        <w:pStyle w:val="BodyText"/>
      </w:pPr>
    </w:p>
    <w:p w14:paraId="0AD20FE2" w14:textId="4C422258" w:rsidR="006D0E7C" w:rsidDel="00D675DF" w:rsidRDefault="00AF6AA1" w:rsidP="006D0E7C">
      <w:pPr>
        <w:pStyle w:val="InstructionalText1"/>
        <w:rPr>
          <w:del w:id="461" w:author="Author"/>
        </w:rPr>
      </w:pPr>
      <w:del w:id="462" w:author="Author">
        <w:r w:rsidDel="00D675DF">
          <w:delText>P</w:delText>
        </w:r>
        <w:r w:rsidR="006D0E7C" w:rsidDel="00D675DF">
          <w:delText xml:space="preserve">rovide a diagram showing the context within which the application exists. The diagram should include: </w:delText>
        </w:r>
      </w:del>
    </w:p>
    <w:p w14:paraId="37B8045A" w14:textId="202C5A85" w:rsidR="006D0E7C" w:rsidDel="00D675DF" w:rsidRDefault="006D0E7C" w:rsidP="006D0E7C">
      <w:pPr>
        <w:pStyle w:val="InstructionalBullet1"/>
        <w:rPr>
          <w:del w:id="463" w:author="Author"/>
        </w:rPr>
      </w:pPr>
      <w:del w:id="464" w:author="Author">
        <w:r w:rsidDel="00D675DF">
          <w:delText xml:space="preserve">One object for the system that is the subject of this design, </w:delText>
        </w:r>
      </w:del>
    </w:p>
    <w:p w14:paraId="298BD3D4" w14:textId="76B472F5" w:rsidR="006D0E7C" w:rsidDel="00D675DF" w:rsidRDefault="006D0E7C" w:rsidP="006D0E7C">
      <w:pPr>
        <w:pStyle w:val="InstructionalBullet1"/>
        <w:rPr>
          <w:del w:id="465" w:author="Author"/>
        </w:rPr>
      </w:pPr>
      <w:del w:id="466" w:author="Author">
        <w:r w:rsidDel="00D675DF">
          <w:delText xml:space="preserve">One object for each system or external service with which this system interfaces, </w:delText>
        </w:r>
      </w:del>
    </w:p>
    <w:p w14:paraId="744A2B67" w14:textId="03AB0D81" w:rsidR="006D0E7C" w:rsidDel="00D675DF" w:rsidRDefault="006D0E7C" w:rsidP="006D0E7C">
      <w:pPr>
        <w:pStyle w:val="InstructionalBullet1"/>
        <w:rPr>
          <w:del w:id="467" w:author="Author"/>
        </w:rPr>
      </w:pPr>
      <w:del w:id="468" w:author="Author">
        <w:r w:rsidDel="00D675DF">
          <w:delText xml:space="preserve">One object for each Program Office system or subsystem with which this system interacts, and </w:delText>
        </w:r>
      </w:del>
    </w:p>
    <w:p w14:paraId="5C7001E2" w14:textId="5431C1F0" w:rsidR="006D0E7C" w:rsidDel="00D675DF" w:rsidRDefault="006D0E7C" w:rsidP="006D0E7C">
      <w:pPr>
        <w:pStyle w:val="InstructionalBullet1"/>
        <w:rPr>
          <w:del w:id="469" w:author="Author"/>
        </w:rPr>
      </w:pPr>
      <w:del w:id="470" w:author="Author">
        <w:r w:rsidDel="00D675DF">
          <w:delText>One for each data store that this system shares with other systems.</w:delText>
        </w:r>
      </w:del>
    </w:p>
    <w:p w14:paraId="5005117E" w14:textId="11BEE450" w:rsidR="006D0E7C" w:rsidDel="00D675DF" w:rsidRDefault="005B5B11" w:rsidP="006D0E7C">
      <w:pPr>
        <w:pStyle w:val="BodyText"/>
        <w:rPr>
          <w:del w:id="471" w:author="Author"/>
        </w:rPr>
      </w:pPr>
      <w:del w:id="472" w:author="Author">
        <w:r w:rsidDel="00D675DF">
          <w:rPr>
            <w:noProof/>
          </w:rPr>
          <w:drawing>
            <wp:inline distT="0" distB="0" distL="0" distR="0" wp14:anchorId="58BDB4DD" wp14:editId="7656E8FE">
              <wp:extent cx="5886450" cy="2571750"/>
              <wp:effectExtent l="19050" t="19050" r="19050" b="19050"/>
              <wp:docPr id="5" name="Picture 2" descr="Sample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Application Context Diagram"/>
                      <pic:cNvPicPr>
                        <a:picLocks noChangeAspect="1" noChangeArrowheads="1"/>
                      </pic:cNvPicPr>
                    </pic:nvPicPr>
                    <pic:blipFill>
                      <a:blip r:embed="rId18">
                        <a:extLst>
                          <a:ext uri="{28A0092B-C50C-407E-A947-70E740481C1C}">
                            <a14:useLocalDpi xmlns:a14="http://schemas.microsoft.com/office/drawing/2010/main" val="0"/>
                          </a:ext>
                        </a:extLst>
                      </a:blip>
                      <a:srcRect r="4832" b="10440"/>
                      <a:stretch>
                        <a:fillRect/>
                      </a:stretch>
                    </pic:blipFill>
                    <pic:spPr bwMode="auto">
                      <a:xfrm>
                        <a:off x="0" y="0"/>
                        <a:ext cx="5886450" cy="2571750"/>
                      </a:xfrm>
                      <a:prstGeom prst="rect">
                        <a:avLst/>
                      </a:prstGeom>
                      <a:noFill/>
                      <a:ln w="6350" cmpd="sng">
                        <a:solidFill>
                          <a:srgbClr val="000000"/>
                        </a:solidFill>
                        <a:miter lim="800000"/>
                        <a:headEnd/>
                        <a:tailEnd/>
                      </a:ln>
                      <a:effectLst/>
                    </pic:spPr>
                  </pic:pic>
                </a:graphicData>
              </a:graphic>
            </wp:inline>
          </w:drawing>
        </w:r>
      </w:del>
    </w:p>
    <w:p w14:paraId="6D7CF92B" w14:textId="5F9CF285" w:rsidR="006D0E7C" w:rsidDel="00D675DF" w:rsidRDefault="00920771" w:rsidP="006D0E7C">
      <w:pPr>
        <w:pStyle w:val="BodyText"/>
        <w:rPr>
          <w:del w:id="473" w:author="Author"/>
        </w:rPr>
      </w:pPr>
      <w:del w:id="474" w:author="Author">
        <w:r w:rsidDel="00D675DF">
          <w:rPr>
            <w:noProof/>
          </w:rPr>
          <w:drawing>
            <wp:inline distT="0" distB="0" distL="0" distR="0" wp14:anchorId="5550FEF3" wp14:editId="4AA7627D">
              <wp:extent cx="5876925" cy="2562225"/>
              <wp:effectExtent l="19050" t="19050" r="28575" b="28575"/>
              <wp:docPr id="8" name="Picture 3" descr="Sample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Application Context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r="4860" b="10477"/>
                      <a:stretch>
                        <a:fillRect/>
                      </a:stretch>
                    </pic:blipFill>
                    <pic:spPr bwMode="auto">
                      <a:xfrm>
                        <a:off x="0" y="0"/>
                        <a:ext cx="5876925" cy="2562225"/>
                      </a:xfrm>
                      <a:prstGeom prst="rect">
                        <a:avLst/>
                      </a:prstGeom>
                      <a:noFill/>
                      <a:ln w="6350" cmpd="sng">
                        <a:solidFill>
                          <a:srgbClr val="000000"/>
                        </a:solidFill>
                        <a:miter lim="800000"/>
                        <a:headEnd/>
                        <a:tailEnd/>
                      </a:ln>
                      <a:effectLst/>
                    </pic:spPr>
                  </pic:pic>
                </a:graphicData>
              </a:graphic>
            </wp:inline>
          </w:drawing>
        </w:r>
      </w:del>
    </w:p>
    <w:p w14:paraId="6E6FE420" w14:textId="221451D0" w:rsidR="006D0E7C" w:rsidDel="00D675DF" w:rsidRDefault="00244ADD" w:rsidP="006D0E7C">
      <w:pPr>
        <w:pStyle w:val="BodyText"/>
        <w:rPr>
          <w:del w:id="475" w:author="Author"/>
        </w:rPr>
      </w:pPr>
      <w:del w:id="476" w:author="Author">
        <w:r w:rsidDel="00D675DF">
          <w:rPr>
            <w:noProof/>
          </w:rPr>
          <w:drawing>
            <wp:inline distT="0" distB="0" distL="0" distR="0" wp14:anchorId="187123EA" wp14:editId="51AC31E6">
              <wp:extent cx="5876925" cy="2552700"/>
              <wp:effectExtent l="19050" t="19050" r="28575" b="19050"/>
              <wp:docPr id="12" name="Picture 2" descr="Sample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Application Context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r="4860" b="10477"/>
                      <a:stretch>
                        <a:fillRect/>
                      </a:stretch>
                    </pic:blipFill>
                    <pic:spPr bwMode="auto">
                      <a:xfrm>
                        <a:off x="0" y="0"/>
                        <a:ext cx="5876925" cy="2552700"/>
                      </a:xfrm>
                      <a:prstGeom prst="rect">
                        <a:avLst/>
                      </a:prstGeom>
                      <a:noFill/>
                      <a:ln w="6350" cmpd="sng">
                        <a:solidFill>
                          <a:srgbClr val="000000"/>
                        </a:solidFill>
                        <a:miter lim="800000"/>
                        <a:headEnd/>
                        <a:tailEnd/>
                      </a:ln>
                      <a:effectLst/>
                    </pic:spPr>
                  </pic:pic>
                </a:graphicData>
              </a:graphic>
            </wp:inline>
          </w:drawing>
        </w:r>
      </w:del>
    </w:p>
    <w:p w14:paraId="558F830E" w14:textId="55294F2B" w:rsidR="006D0E7C" w:rsidRDefault="00D675DF" w:rsidP="006D0E7C">
      <w:pPr>
        <w:pStyle w:val="Caption"/>
        <w:rPr>
          <w:ins w:id="477" w:author="Author"/>
        </w:rPr>
      </w:pPr>
      <w:r w:rsidRPr="009414C3">
        <w:rPr>
          <w:rFonts w:ascii="Batang"/>
          <w:noProof/>
          <w:sz w:val="24"/>
        </w:rPr>
        <w:drawing>
          <wp:anchor distT="182880" distB="182880" distL="182880" distR="182880" simplePos="0" relativeHeight="251666944" behindDoc="0" locked="0" layoutInCell="1" allowOverlap="1" wp14:anchorId="7F58BACC" wp14:editId="334CE3C7">
            <wp:simplePos x="0" y="0"/>
            <wp:positionH relativeFrom="page">
              <wp:posOffset>937514</wp:posOffset>
            </wp:positionH>
            <wp:positionV relativeFrom="page">
              <wp:posOffset>1724025</wp:posOffset>
            </wp:positionV>
            <wp:extent cx="4864608" cy="3236976"/>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608" cy="3236976"/>
                    </a:xfrm>
                    <a:prstGeom prst="rect">
                      <a:avLst/>
                    </a:prstGeom>
                    <a:noFill/>
                  </pic:spPr>
                </pic:pic>
              </a:graphicData>
            </a:graphic>
            <wp14:sizeRelH relativeFrom="page">
              <wp14:pctWidth>0</wp14:pctWidth>
            </wp14:sizeRelH>
            <wp14:sizeRelV relativeFrom="page">
              <wp14:pctHeight>0</wp14:pctHeight>
            </wp14:sizeRelV>
          </wp:anchor>
        </w:drawing>
      </w:r>
      <w:r w:rsidR="006D0E7C" w:rsidRPr="006D0E7C">
        <w:t xml:space="preserve">Figure </w:t>
      </w:r>
      <w:r w:rsidR="000F1969">
        <w:fldChar w:fldCharType="begin"/>
      </w:r>
      <w:r w:rsidR="000842B6">
        <w:instrText xml:space="preserve"> SEQ Figure \* ARABIC </w:instrText>
      </w:r>
      <w:r w:rsidR="000F1969">
        <w:fldChar w:fldCharType="separate"/>
      </w:r>
      <w:r w:rsidR="004B3DE8">
        <w:rPr>
          <w:noProof/>
        </w:rPr>
        <w:t>1</w:t>
      </w:r>
      <w:r w:rsidR="000F1969">
        <w:rPr>
          <w:noProof/>
        </w:rPr>
        <w:fldChar w:fldCharType="end"/>
      </w:r>
      <w:r w:rsidR="006D0E7C" w:rsidRPr="006D0E7C">
        <w:t xml:space="preserve">: </w:t>
      </w:r>
      <w:del w:id="478" w:author="Author">
        <w:r w:rsidR="006D0E7C" w:rsidRPr="006D0E7C" w:rsidDel="00D675DF">
          <w:delText xml:space="preserve">Sample </w:delText>
        </w:r>
      </w:del>
      <w:r w:rsidR="006D0E7C" w:rsidRPr="006D0E7C">
        <w:t>Application Context Diagram</w:t>
      </w:r>
    </w:p>
    <w:p w14:paraId="1F82BE52" w14:textId="75CC1984" w:rsidR="00D675DF" w:rsidRPr="00D675DF" w:rsidRDefault="00D675DF" w:rsidP="00D675DF">
      <w:pPr>
        <w:pStyle w:val="BodyText"/>
      </w:pPr>
      <w:ins w:id="479" w:author="Author">
        <w:r>
          <w:t xml:space="preserve">The application context diagram below shows the high level component of the BCDS system. </w:t>
        </w:r>
      </w:ins>
    </w:p>
    <w:p w14:paraId="0D753D81" w14:textId="77777777" w:rsidR="007D3FF2" w:rsidRDefault="007D3FF2" w:rsidP="006D0E7C">
      <w:pPr>
        <w:pStyle w:val="InstructionalText1"/>
        <w:rPr>
          <w:ins w:id="480" w:author="Author"/>
        </w:rPr>
      </w:pPr>
    </w:p>
    <w:p w14:paraId="7099504C" w14:textId="77777777" w:rsidR="007D3FF2" w:rsidRDefault="007D3FF2" w:rsidP="006D0E7C">
      <w:pPr>
        <w:pStyle w:val="InstructionalText1"/>
        <w:rPr>
          <w:ins w:id="481" w:author="Author"/>
        </w:rPr>
      </w:pPr>
    </w:p>
    <w:p w14:paraId="7DA38B6C" w14:textId="3C9D10C6" w:rsidR="006D0E7C" w:rsidRDefault="006D0E7C" w:rsidP="006D0E7C">
      <w:pPr>
        <w:pStyle w:val="InstructionalText1"/>
      </w:pPr>
      <w:r w:rsidRPr="006D0E7C">
        <w:t>Table 5 describes the information in the Application Context Diagram in four sections. Note that the system for which this design applies is represented by a single object (typically in the center of the diagram). Therefore, it is not referred to in Table 5 below.</w:t>
      </w:r>
    </w:p>
    <w:p w14:paraId="06289830" w14:textId="4185B5BB" w:rsidR="006D0E7C" w:rsidRPr="006D0E7C" w:rsidRDefault="006D0E7C" w:rsidP="006D0E7C">
      <w:pPr>
        <w:pStyle w:val="Caption"/>
      </w:pPr>
      <w:bookmarkStart w:id="482" w:name="_Ref340576180"/>
      <w:r w:rsidRPr="006D0E7C">
        <w:t xml:space="preserve">Table </w:t>
      </w:r>
      <w:bookmarkEnd w:id="482"/>
      <w:r w:rsidRPr="006D0E7C">
        <w:t>5</w:t>
      </w:r>
      <w:r>
        <w:t xml:space="preserve"> (Grouping)</w:t>
      </w:r>
      <w:r w:rsidRPr="006D0E7C">
        <w:t>: Application Context Description</w:t>
      </w:r>
    </w:p>
    <w:p w14:paraId="5E6316EB" w14:textId="7FD33459" w:rsidR="006D0E7C" w:rsidRDefault="006D0E7C" w:rsidP="006D0E7C">
      <w:pPr>
        <w:pStyle w:val="Caption"/>
      </w:pPr>
      <w:r w:rsidRPr="006D0E7C">
        <w:t>Object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403"/>
        <w:gridCol w:w="3760"/>
        <w:gridCol w:w="1645"/>
        <w:gridCol w:w="1657"/>
      </w:tblGrid>
      <w:tr w:rsidR="001615A5" w:rsidRPr="006D0E7C" w14:paraId="7214EEE3" w14:textId="77777777" w:rsidTr="00D675DF">
        <w:trPr>
          <w:cantSplit/>
          <w:tblHeader/>
        </w:trPr>
        <w:tc>
          <w:tcPr>
            <w:tcW w:w="580" w:type="pct"/>
            <w:shd w:val="clear" w:color="auto" w:fill="F2F2F2" w:themeFill="background1" w:themeFillShade="F2"/>
          </w:tcPr>
          <w:p w14:paraId="1A731907" w14:textId="77777777" w:rsidR="006D0E7C" w:rsidRPr="006D0E7C" w:rsidRDefault="006D0E7C" w:rsidP="00AA6D2C">
            <w:pPr>
              <w:pStyle w:val="TableHeading"/>
            </w:pPr>
            <w:bookmarkStart w:id="483" w:name="ColumnTitle_12"/>
            <w:bookmarkEnd w:id="483"/>
            <w:r w:rsidRPr="006D0E7C">
              <w:t>ID</w:t>
            </w:r>
          </w:p>
        </w:tc>
        <w:tc>
          <w:tcPr>
            <w:tcW w:w="733" w:type="pct"/>
            <w:shd w:val="clear" w:color="auto" w:fill="F2F2F2" w:themeFill="background1" w:themeFillShade="F2"/>
          </w:tcPr>
          <w:p w14:paraId="4C93EB59" w14:textId="77777777" w:rsidR="006D0E7C" w:rsidRPr="006D0E7C" w:rsidRDefault="006D0E7C" w:rsidP="00AA6D2C">
            <w:pPr>
              <w:pStyle w:val="TableHeading"/>
            </w:pPr>
            <w:r w:rsidRPr="006D0E7C">
              <w:t>Name</w:t>
            </w:r>
          </w:p>
        </w:tc>
        <w:tc>
          <w:tcPr>
            <w:tcW w:w="1963" w:type="pct"/>
            <w:shd w:val="clear" w:color="auto" w:fill="F2F2F2" w:themeFill="background1" w:themeFillShade="F2"/>
          </w:tcPr>
          <w:p w14:paraId="61B88BF3" w14:textId="280FB4C1" w:rsidR="006D0E7C" w:rsidRPr="006D0E7C" w:rsidRDefault="006D0E7C" w:rsidP="00AA6D2C">
            <w:pPr>
              <w:pStyle w:val="TableHeading"/>
            </w:pPr>
            <w:r w:rsidRPr="006D0E7C">
              <w:t>Description</w:t>
            </w:r>
          </w:p>
        </w:tc>
        <w:tc>
          <w:tcPr>
            <w:tcW w:w="859" w:type="pct"/>
            <w:shd w:val="clear" w:color="auto" w:fill="F2F2F2" w:themeFill="background1" w:themeFillShade="F2"/>
          </w:tcPr>
          <w:p w14:paraId="7FDDC237" w14:textId="77777777" w:rsidR="006D0E7C" w:rsidRPr="006D0E7C" w:rsidRDefault="006D0E7C" w:rsidP="00AA6D2C">
            <w:pPr>
              <w:pStyle w:val="TableHeading"/>
            </w:pPr>
            <w:r w:rsidRPr="006D0E7C">
              <w:t>Interface Name</w:t>
            </w:r>
          </w:p>
        </w:tc>
        <w:tc>
          <w:tcPr>
            <w:tcW w:w="865" w:type="pct"/>
            <w:shd w:val="clear" w:color="auto" w:fill="F2F2F2" w:themeFill="background1" w:themeFillShade="F2"/>
          </w:tcPr>
          <w:p w14:paraId="7970A91E" w14:textId="77777777" w:rsidR="006D0E7C" w:rsidRPr="006D0E7C" w:rsidRDefault="006D0E7C" w:rsidP="00AA6D2C">
            <w:pPr>
              <w:pStyle w:val="TableHeading"/>
            </w:pPr>
            <w:r w:rsidRPr="006D0E7C">
              <w:t>Interface System</w:t>
            </w:r>
          </w:p>
        </w:tc>
      </w:tr>
      <w:tr w:rsidR="006D0E7C" w:rsidRPr="006D0E7C" w14:paraId="0D679F4E" w14:textId="77777777" w:rsidTr="00D675DF">
        <w:trPr>
          <w:cantSplit/>
        </w:trPr>
        <w:tc>
          <w:tcPr>
            <w:tcW w:w="580" w:type="pct"/>
            <w:shd w:val="clear" w:color="auto" w:fill="auto"/>
          </w:tcPr>
          <w:p w14:paraId="281D7892" w14:textId="77777777" w:rsidR="006D0E7C" w:rsidRPr="006D0E7C" w:rsidRDefault="006D0E7C" w:rsidP="006D0E7C">
            <w:pPr>
              <w:pStyle w:val="InstructionalTable"/>
            </w:pPr>
            <w:r w:rsidRPr="006D0E7C">
              <w:t>&lt; ID from diagram&gt;</w:t>
            </w:r>
          </w:p>
        </w:tc>
        <w:tc>
          <w:tcPr>
            <w:tcW w:w="733" w:type="pct"/>
            <w:shd w:val="clear" w:color="auto" w:fill="auto"/>
          </w:tcPr>
          <w:p w14:paraId="0DA7477E" w14:textId="77777777" w:rsidR="006D0E7C" w:rsidRPr="006D0E7C" w:rsidRDefault="006D0E7C" w:rsidP="006D0E7C">
            <w:pPr>
              <w:pStyle w:val="InstructionalTable"/>
            </w:pPr>
            <w:r w:rsidRPr="006D0E7C">
              <w:t>&lt;Enter name of external system, organization, or agency&gt;</w:t>
            </w:r>
          </w:p>
        </w:tc>
        <w:tc>
          <w:tcPr>
            <w:tcW w:w="1963" w:type="pct"/>
            <w:shd w:val="clear" w:color="auto" w:fill="auto"/>
          </w:tcPr>
          <w:p w14:paraId="656E6711" w14:textId="7585F82F" w:rsidR="006D0E7C" w:rsidRPr="006D0E7C" w:rsidRDefault="006D0E7C" w:rsidP="006D0E7C">
            <w:pPr>
              <w:pStyle w:val="InstructionalTable"/>
            </w:pPr>
            <w:r w:rsidRPr="006D0E7C">
              <w:t>&lt;High level discussion of the purpose of the information interchange&gt;</w:t>
            </w:r>
          </w:p>
        </w:tc>
        <w:tc>
          <w:tcPr>
            <w:tcW w:w="859" w:type="pct"/>
            <w:shd w:val="clear" w:color="auto" w:fill="auto"/>
          </w:tcPr>
          <w:p w14:paraId="5774DD27" w14:textId="77777777" w:rsidR="006D0E7C" w:rsidRPr="006D0E7C" w:rsidRDefault="006D0E7C" w:rsidP="006D0E7C">
            <w:pPr>
              <w:pStyle w:val="InstructionalTable"/>
            </w:pPr>
            <w:r w:rsidRPr="006D0E7C">
              <w:t>&lt;Name of each of the Interfaces to this object&gt;</w:t>
            </w:r>
          </w:p>
        </w:tc>
        <w:tc>
          <w:tcPr>
            <w:tcW w:w="865" w:type="pct"/>
            <w:shd w:val="clear" w:color="auto" w:fill="auto"/>
          </w:tcPr>
          <w:p w14:paraId="3955032D" w14:textId="77777777" w:rsidR="006D0E7C" w:rsidRPr="006D0E7C" w:rsidRDefault="006D0E7C" w:rsidP="006D0E7C">
            <w:pPr>
              <w:pStyle w:val="InstructionalTable"/>
            </w:pPr>
            <w:r w:rsidRPr="006D0E7C">
              <w:t>&lt;Systems with which this system interfaces&gt;</w:t>
            </w:r>
          </w:p>
        </w:tc>
      </w:tr>
      <w:tr w:rsidR="00D675DF" w:rsidRPr="006D0E7C" w14:paraId="7952E97D" w14:textId="77777777" w:rsidTr="00D675DF">
        <w:trPr>
          <w:cantSplit/>
          <w:ins w:id="484" w:author="Author"/>
        </w:trPr>
        <w:tc>
          <w:tcPr>
            <w:tcW w:w="580" w:type="pct"/>
            <w:shd w:val="clear" w:color="auto" w:fill="auto"/>
          </w:tcPr>
          <w:p w14:paraId="2E7FF3E2" w14:textId="77777777" w:rsidR="00D675DF" w:rsidRPr="00D675DF" w:rsidRDefault="00D675DF" w:rsidP="00D675DF">
            <w:pPr>
              <w:pStyle w:val="TableText"/>
              <w:rPr>
                <w:ins w:id="485" w:author="Author"/>
              </w:rPr>
            </w:pPr>
          </w:p>
        </w:tc>
        <w:tc>
          <w:tcPr>
            <w:tcW w:w="733" w:type="pct"/>
            <w:shd w:val="clear" w:color="auto" w:fill="auto"/>
          </w:tcPr>
          <w:p w14:paraId="7DBBE2C4" w14:textId="212CECA1" w:rsidR="00D675DF" w:rsidRPr="00D675DF" w:rsidRDefault="00D675DF" w:rsidP="006D0E7C">
            <w:pPr>
              <w:pStyle w:val="InstructionalTable"/>
              <w:rPr>
                <w:ins w:id="486" w:author="Author"/>
                <w:i w:val="0"/>
              </w:rPr>
            </w:pPr>
            <w:ins w:id="487" w:author="Author">
              <w:r w:rsidRPr="00D675DF">
                <w:rPr>
                  <w:rFonts w:eastAsia="Calibri"/>
                  <w:i w:val="0"/>
                  <w:sz w:val="24"/>
                </w:rPr>
                <w:t>Predictive Model “Model Formulation Data” Repository</w:t>
              </w:r>
            </w:ins>
          </w:p>
        </w:tc>
        <w:tc>
          <w:tcPr>
            <w:tcW w:w="1963" w:type="pct"/>
            <w:shd w:val="clear" w:color="auto" w:fill="auto"/>
          </w:tcPr>
          <w:p w14:paraId="2BF765DA" w14:textId="16B8D737" w:rsidR="00D675DF" w:rsidRPr="00D675DF" w:rsidRDefault="00D675DF" w:rsidP="006D0E7C">
            <w:pPr>
              <w:pStyle w:val="InstructionalTable"/>
              <w:rPr>
                <w:ins w:id="488" w:author="Author"/>
                <w:i w:val="0"/>
              </w:rPr>
            </w:pPr>
            <w:ins w:id="489" w:author="Author">
              <w:r w:rsidRPr="00D675DF">
                <w:rPr>
                  <w:rFonts w:eastAsia="Calibri"/>
                  <w:i w:val="0"/>
                  <w:sz w:val="24"/>
                </w:rPr>
                <w:t>This component stores statistically relevant enterprise data supporting current and future predictive models.  These data will be used to formulate, validate, and refine current and future predictive models.</w:t>
              </w:r>
            </w:ins>
          </w:p>
        </w:tc>
        <w:tc>
          <w:tcPr>
            <w:tcW w:w="859" w:type="pct"/>
            <w:shd w:val="clear" w:color="auto" w:fill="auto"/>
          </w:tcPr>
          <w:p w14:paraId="4D0B1E5B" w14:textId="77777777" w:rsidR="00D675DF" w:rsidRPr="00D675DF" w:rsidRDefault="00D675DF" w:rsidP="006D0E7C">
            <w:pPr>
              <w:pStyle w:val="InstructionalTable"/>
              <w:rPr>
                <w:ins w:id="490" w:author="Author"/>
                <w:i w:val="0"/>
              </w:rPr>
            </w:pPr>
          </w:p>
        </w:tc>
        <w:tc>
          <w:tcPr>
            <w:tcW w:w="865" w:type="pct"/>
            <w:shd w:val="clear" w:color="auto" w:fill="auto"/>
          </w:tcPr>
          <w:p w14:paraId="3E9871CF" w14:textId="77777777" w:rsidR="00D675DF" w:rsidRPr="00D675DF" w:rsidRDefault="00D675DF" w:rsidP="006D0E7C">
            <w:pPr>
              <w:pStyle w:val="InstructionalTable"/>
              <w:rPr>
                <w:ins w:id="491" w:author="Author"/>
                <w:i w:val="0"/>
              </w:rPr>
            </w:pPr>
          </w:p>
        </w:tc>
      </w:tr>
      <w:tr w:rsidR="00D675DF" w:rsidRPr="006D0E7C" w14:paraId="4E755D2E" w14:textId="77777777" w:rsidTr="00D675DF">
        <w:trPr>
          <w:cantSplit/>
          <w:ins w:id="492" w:author="Author"/>
        </w:trPr>
        <w:tc>
          <w:tcPr>
            <w:tcW w:w="580" w:type="pct"/>
            <w:shd w:val="clear" w:color="auto" w:fill="auto"/>
          </w:tcPr>
          <w:p w14:paraId="156CD06A" w14:textId="77777777" w:rsidR="00D675DF" w:rsidRPr="00D675DF" w:rsidRDefault="00D675DF" w:rsidP="00D675DF">
            <w:pPr>
              <w:pStyle w:val="TableText"/>
              <w:rPr>
                <w:ins w:id="493" w:author="Author"/>
              </w:rPr>
            </w:pPr>
          </w:p>
        </w:tc>
        <w:tc>
          <w:tcPr>
            <w:tcW w:w="733" w:type="pct"/>
            <w:shd w:val="clear" w:color="auto" w:fill="auto"/>
          </w:tcPr>
          <w:p w14:paraId="0A843BDE" w14:textId="7358E0BA" w:rsidR="00D675DF" w:rsidRPr="00D675DF" w:rsidRDefault="00D675DF" w:rsidP="006D0E7C">
            <w:pPr>
              <w:pStyle w:val="InstructionalTable"/>
              <w:rPr>
                <w:ins w:id="494" w:author="Author"/>
                <w:i w:val="0"/>
              </w:rPr>
            </w:pPr>
            <w:ins w:id="495" w:author="Author">
              <w:r w:rsidRPr="00D675DF">
                <w:rPr>
                  <w:rFonts w:eastAsia="Calibri"/>
                  <w:i w:val="0"/>
                  <w:sz w:val="24"/>
                </w:rPr>
                <w:t>Predictive Model Library</w:t>
              </w:r>
            </w:ins>
          </w:p>
        </w:tc>
        <w:tc>
          <w:tcPr>
            <w:tcW w:w="1963" w:type="pct"/>
            <w:shd w:val="clear" w:color="auto" w:fill="auto"/>
          </w:tcPr>
          <w:p w14:paraId="0DF96075" w14:textId="1801D716" w:rsidR="00D675DF" w:rsidRPr="00D675DF" w:rsidRDefault="00D675DF" w:rsidP="006D0E7C">
            <w:pPr>
              <w:pStyle w:val="InstructionalTable"/>
              <w:rPr>
                <w:ins w:id="496" w:author="Author"/>
                <w:i w:val="0"/>
              </w:rPr>
            </w:pPr>
            <w:ins w:id="497" w:author="Author">
              <w:r w:rsidRPr="00D675DF">
                <w:rPr>
                  <w:rFonts w:eastAsia="Calibri"/>
                  <w:i w:val="0"/>
                  <w:sz w:val="24"/>
                </w:rPr>
                <w:t>This component stores the established predictive models for use by the modeling engine to automatically determine ratings for issues contained within relevant claimant data sets.</w:t>
              </w:r>
            </w:ins>
          </w:p>
        </w:tc>
        <w:tc>
          <w:tcPr>
            <w:tcW w:w="859" w:type="pct"/>
            <w:shd w:val="clear" w:color="auto" w:fill="auto"/>
          </w:tcPr>
          <w:p w14:paraId="32F633CF" w14:textId="77777777" w:rsidR="00D675DF" w:rsidRPr="00D675DF" w:rsidRDefault="00D675DF" w:rsidP="006D0E7C">
            <w:pPr>
              <w:pStyle w:val="InstructionalTable"/>
              <w:rPr>
                <w:ins w:id="498" w:author="Author"/>
                <w:i w:val="0"/>
              </w:rPr>
            </w:pPr>
          </w:p>
        </w:tc>
        <w:tc>
          <w:tcPr>
            <w:tcW w:w="865" w:type="pct"/>
            <w:shd w:val="clear" w:color="auto" w:fill="auto"/>
          </w:tcPr>
          <w:p w14:paraId="2A2E54BB" w14:textId="77777777" w:rsidR="00D675DF" w:rsidRPr="00D675DF" w:rsidRDefault="00D675DF" w:rsidP="006D0E7C">
            <w:pPr>
              <w:pStyle w:val="InstructionalTable"/>
              <w:rPr>
                <w:ins w:id="499" w:author="Author"/>
                <w:i w:val="0"/>
              </w:rPr>
            </w:pPr>
          </w:p>
        </w:tc>
      </w:tr>
      <w:tr w:rsidR="00D675DF" w:rsidRPr="006D0E7C" w14:paraId="13AFF4FE" w14:textId="77777777" w:rsidTr="00D675DF">
        <w:trPr>
          <w:cantSplit/>
          <w:ins w:id="500" w:author="Author"/>
        </w:trPr>
        <w:tc>
          <w:tcPr>
            <w:tcW w:w="580" w:type="pct"/>
            <w:shd w:val="clear" w:color="auto" w:fill="auto"/>
          </w:tcPr>
          <w:p w14:paraId="06D424F3" w14:textId="77777777" w:rsidR="00D675DF" w:rsidRPr="00D675DF" w:rsidRDefault="00D675DF" w:rsidP="00D675DF">
            <w:pPr>
              <w:pStyle w:val="TableText"/>
              <w:rPr>
                <w:ins w:id="501" w:author="Author"/>
              </w:rPr>
            </w:pPr>
          </w:p>
        </w:tc>
        <w:tc>
          <w:tcPr>
            <w:tcW w:w="733" w:type="pct"/>
            <w:shd w:val="clear" w:color="auto" w:fill="auto"/>
          </w:tcPr>
          <w:p w14:paraId="139A2279" w14:textId="1BC9E171" w:rsidR="00D675DF" w:rsidRPr="00D675DF" w:rsidRDefault="00D675DF" w:rsidP="006D0E7C">
            <w:pPr>
              <w:pStyle w:val="InstructionalTable"/>
              <w:rPr>
                <w:ins w:id="502" w:author="Author"/>
                <w:i w:val="0"/>
              </w:rPr>
            </w:pPr>
            <w:ins w:id="503" w:author="Author">
              <w:r w:rsidRPr="00D675DF">
                <w:rPr>
                  <w:rFonts w:eastAsia="Calibri"/>
                  <w:i w:val="0"/>
                  <w:sz w:val="24"/>
                </w:rPr>
                <w:t>Modeling Rules Engine</w:t>
              </w:r>
            </w:ins>
          </w:p>
        </w:tc>
        <w:tc>
          <w:tcPr>
            <w:tcW w:w="1963" w:type="pct"/>
            <w:shd w:val="clear" w:color="auto" w:fill="auto"/>
          </w:tcPr>
          <w:p w14:paraId="1B29252C" w14:textId="0A724B72" w:rsidR="00D675DF" w:rsidRPr="00D675DF" w:rsidRDefault="00D675DF" w:rsidP="006D0E7C">
            <w:pPr>
              <w:pStyle w:val="InstructionalTable"/>
              <w:rPr>
                <w:ins w:id="504" w:author="Author"/>
                <w:i w:val="0"/>
              </w:rPr>
            </w:pPr>
            <w:ins w:id="505" w:author="Author">
              <w:r w:rsidRPr="00D675DF">
                <w:rPr>
                  <w:rFonts w:eastAsia="Calibri"/>
                  <w:i w:val="0"/>
                  <w:sz w:val="24"/>
                </w:rPr>
                <w:t>This component provides the platform and modeling logic for ingesting claimant data sets, determining whether the predictive models can be applied, applying the predictive models, and outputting either auto-rated issues and the related report for the claimant data set, or the ineligible issues for the claimant data set.</w:t>
              </w:r>
            </w:ins>
          </w:p>
        </w:tc>
        <w:tc>
          <w:tcPr>
            <w:tcW w:w="859" w:type="pct"/>
            <w:shd w:val="clear" w:color="auto" w:fill="auto"/>
          </w:tcPr>
          <w:p w14:paraId="1483B8B7" w14:textId="77777777" w:rsidR="00D675DF" w:rsidRPr="00D675DF" w:rsidRDefault="00D675DF" w:rsidP="006D0E7C">
            <w:pPr>
              <w:pStyle w:val="InstructionalTable"/>
              <w:rPr>
                <w:ins w:id="506" w:author="Author"/>
                <w:i w:val="0"/>
              </w:rPr>
            </w:pPr>
          </w:p>
        </w:tc>
        <w:tc>
          <w:tcPr>
            <w:tcW w:w="865" w:type="pct"/>
            <w:shd w:val="clear" w:color="auto" w:fill="auto"/>
          </w:tcPr>
          <w:p w14:paraId="1C521302" w14:textId="77777777" w:rsidR="00D675DF" w:rsidRPr="00D675DF" w:rsidRDefault="00D675DF" w:rsidP="006D0E7C">
            <w:pPr>
              <w:pStyle w:val="InstructionalTable"/>
              <w:rPr>
                <w:ins w:id="507" w:author="Author"/>
                <w:i w:val="0"/>
              </w:rPr>
            </w:pPr>
          </w:p>
        </w:tc>
      </w:tr>
      <w:tr w:rsidR="00D675DF" w:rsidRPr="006D0E7C" w14:paraId="21054C52" w14:textId="77777777" w:rsidTr="00D675DF">
        <w:trPr>
          <w:cantSplit/>
          <w:ins w:id="508" w:author="Author"/>
        </w:trPr>
        <w:tc>
          <w:tcPr>
            <w:tcW w:w="580" w:type="pct"/>
            <w:shd w:val="clear" w:color="auto" w:fill="auto"/>
          </w:tcPr>
          <w:p w14:paraId="08C8F8BF" w14:textId="77777777" w:rsidR="00D675DF" w:rsidRPr="00D675DF" w:rsidRDefault="00D675DF" w:rsidP="00D675DF">
            <w:pPr>
              <w:pStyle w:val="TableText"/>
              <w:rPr>
                <w:ins w:id="509" w:author="Author"/>
              </w:rPr>
            </w:pPr>
          </w:p>
        </w:tc>
        <w:tc>
          <w:tcPr>
            <w:tcW w:w="733" w:type="pct"/>
            <w:shd w:val="clear" w:color="auto" w:fill="auto"/>
          </w:tcPr>
          <w:p w14:paraId="20FB7A86" w14:textId="0ABAC2A7" w:rsidR="00D675DF" w:rsidRPr="00D675DF" w:rsidRDefault="00D675DF" w:rsidP="006D0E7C">
            <w:pPr>
              <w:pStyle w:val="InstructionalTable"/>
              <w:rPr>
                <w:ins w:id="510" w:author="Author"/>
                <w:i w:val="0"/>
              </w:rPr>
            </w:pPr>
            <w:ins w:id="511" w:author="Author">
              <w:r w:rsidRPr="00D675DF">
                <w:rPr>
                  <w:rFonts w:eastAsia="Calibri"/>
                  <w:i w:val="0"/>
                  <w:sz w:val="24"/>
                </w:rPr>
                <w:t>Control Interface</w:t>
              </w:r>
            </w:ins>
          </w:p>
        </w:tc>
        <w:tc>
          <w:tcPr>
            <w:tcW w:w="1963" w:type="pct"/>
            <w:shd w:val="clear" w:color="auto" w:fill="auto"/>
          </w:tcPr>
          <w:p w14:paraId="6A9836ED" w14:textId="5809B0B3" w:rsidR="00D675DF" w:rsidRPr="00D675DF" w:rsidRDefault="00D675DF" w:rsidP="006D0E7C">
            <w:pPr>
              <w:pStyle w:val="InstructionalTable"/>
              <w:rPr>
                <w:ins w:id="512" w:author="Author"/>
                <w:i w:val="0"/>
              </w:rPr>
            </w:pPr>
            <w:ins w:id="513" w:author="Author">
              <w:r w:rsidRPr="00D675DF">
                <w:rPr>
                  <w:rFonts w:eastAsia="Calibri"/>
                  <w:i w:val="0"/>
                  <w:sz w:val="24"/>
                </w:rPr>
                <w:t>This component allows authorized users to control how the data ingest and auto-adjudication system operates, provides means to control the format and content of the output, and provides the mechanism to control the predictive model library and refinement of the underlying data.</w:t>
              </w:r>
            </w:ins>
          </w:p>
        </w:tc>
        <w:tc>
          <w:tcPr>
            <w:tcW w:w="859" w:type="pct"/>
            <w:shd w:val="clear" w:color="auto" w:fill="auto"/>
          </w:tcPr>
          <w:p w14:paraId="6C80108A" w14:textId="77777777" w:rsidR="00D675DF" w:rsidRPr="00D675DF" w:rsidRDefault="00D675DF" w:rsidP="006D0E7C">
            <w:pPr>
              <w:pStyle w:val="InstructionalTable"/>
              <w:rPr>
                <w:ins w:id="514" w:author="Author"/>
                <w:i w:val="0"/>
              </w:rPr>
            </w:pPr>
          </w:p>
        </w:tc>
        <w:tc>
          <w:tcPr>
            <w:tcW w:w="865" w:type="pct"/>
            <w:shd w:val="clear" w:color="auto" w:fill="auto"/>
          </w:tcPr>
          <w:p w14:paraId="0807744C" w14:textId="77777777" w:rsidR="00D675DF" w:rsidRPr="00D675DF" w:rsidRDefault="00D675DF" w:rsidP="006D0E7C">
            <w:pPr>
              <w:pStyle w:val="InstructionalTable"/>
              <w:rPr>
                <w:ins w:id="515" w:author="Author"/>
                <w:i w:val="0"/>
              </w:rPr>
            </w:pPr>
          </w:p>
        </w:tc>
      </w:tr>
    </w:tbl>
    <w:p w14:paraId="5B573186" w14:textId="4F209D13" w:rsidR="006D0E7C" w:rsidRDefault="00AA6D2C" w:rsidP="00AA6D2C">
      <w:pPr>
        <w:pStyle w:val="Caption"/>
      </w:pPr>
      <w:r w:rsidRPr="00AA6D2C">
        <w:t>Interfaces External to OI</w:t>
      </w:r>
      <w:r w:rsidR="00015AC2">
        <w:t>&amp;</w:t>
      </w:r>
      <w:r w:rsidRPr="00AA6D2C">
        <w:t>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365"/>
        <w:gridCol w:w="1858"/>
        <w:gridCol w:w="1923"/>
        <w:gridCol w:w="1660"/>
        <w:gridCol w:w="1659"/>
      </w:tblGrid>
      <w:tr w:rsidR="001615A5" w:rsidRPr="00AA6D2C" w14:paraId="62D22478" w14:textId="77777777" w:rsidTr="001615A5">
        <w:trPr>
          <w:cantSplit/>
          <w:tblHeader/>
        </w:trPr>
        <w:tc>
          <w:tcPr>
            <w:tcW w:w="580" w:type="pct"/>
            <w:shd w:val="clear" w:color="auto" w:fill="F2F2F2" w:themeFill="background1" w:themeFillShade="F2"/>
          </w:tcPr>
          <w:p w14:paraId="3B13D8BE" w14:textId="77777777" w:rsidR="00AA6D2C" w:rsidRPr="00AA6D2C" w:rsidRDefault="00AA6D2C" w:rsidP="00AA6D2C">
            <w:pPr>
              <w:pStyle w:val="TableHeading"/>
            </w:pPr>
            <w:bookmarkStart w:id="516" w:name="ColumnTitle_13"/>
            <w:bookmarkEnd w:id="516"/>
            <w:r w:rsidRPr="00AA6D2C">
              <w:t>ID</w:t>
            </w:r>
          </w:p>
        </w:tc>
        <w:tc>
          <w:tcPr>
            <w:tcW w:w="713" w:type="pct"/>
            <w:shd w:val="clear" w:color="auto" w:fill="F2F2F2" w:themeFill="background1" w:themeFillShade="F2"/>
          </w:tcPr>
          <w:p w14:paraId="036EBC8E" w14:textId="77777777" w:rsidR="00AA6D2C" w:rsidRPr="00AA6D2C" w:rsidRDefault="00AA6D2C" w:rsidP="00AA6D2C">
            <w:pPr>
              <w:pStyle w:val="TableHeading"/>
            </w:pPr>
            <w:r w:rsidRPr="00AA6D2C">
              <w:t>Name</w:t>
            </w:r>
          </w:p>
        </w:tc>
        <w:tc>
          <w:tcPr>
            <w:tcW w:w="970" w:type="pct"/>
            <w:shd w:val="clear" w:color="auto" w:fill="F2F2F2" w:themeFill="background1" w:themeFillShade="F2"/>
          </w:tcPr>
          <w:p w14:paraId="4A444AA8" w14:textId="13B45F03" w:rsidR="00AA6D2C" w:rsidRPr="00AA6D2C" w:rsidRDefault="00AA6D2C" w:rsidP="00AA6D2C">
            <w:pPr>
              <w:pStyle w:val="TableHeading"/>
            </w:pPr>
            <w:r w:rsidRPr="00AA6D2C">
              <w:t>Related Object</w:t>
            </w:r>
          </w:p>
        </w:tc>
        <w:tc>
          <w:tcPr>
            <w:tcW w:w="1004" w:type="pct"/>
            <w:shd w:val="clear" w:color="auto" w:fill="F2F2F2" w:themeFill="background1" w:themeFillShade="F2"/>
          </w:tcPr>
          <w:p w14:paraId="38F0FC47" w14:textId="77777777" w:rsidR="00AA6D2C" w:rsidRPr="00AA6D2C" w:rsidRDefault="00AA6D2C" w:rsidP="00AA6D2C">
            <w:pPr>
              <w:pStyle w:val="TableHeading"/>
            </w:pPr>
            <w:r w:rsidRPr="00AA6D2C">
              <w:t>Input Messages</w:t>
            </w:r>
          </w:p>
        </w:tc>
        <w:tc>
          <w:tcPr>
            <w:tcW w:w="867" w:type="pct"/>
            <w:shd w:val="clear" w:color="auto" w:fill="F2F2F2" w:themeFill="background1" w:themeFillShade="F2"/>
          </w:tcPr>
          <w:p w14:paraId="100B0331" w14:textId="77777777" w:rsidR="00AA6D2C" w:rsidRPr="00AA6D2C" w:rsidRDefault="00AA6D2C" w:rsidP="00AA6D2C">
            <w:pPr>
              <w:pStyle w:val="TableHeading"/>
            </w:pPr>
            <w:r w:rsidRPr="00AA6D2C">
              <w:t>Output Messages</w:t>
            </w:r>
          </w:p>
        </w:tc>
        <w:tc>
          <w:tcPr>
            <w:tcW w:w="866" w:type="pct"/>
            <w:shd w:val="clear" w:color="auto" w:fill="F2F2F2" w:themeFill="background1" w:themeFillShade="F2"/>
          </w:tcPr>
          <w:p w14:paraId="118628A6" w14:textId="77777777" w:rsidR="00AA6D2C" w:rsidRPr="00AA6D2C" w:rsidRDefault="00AA6D2C" w:rsidP="00AA6D2C">
            <w:pPr>
              <w:pStyle w:val="TableHeading"/>
            </w:pPr>
            <w:r w:rsidRPr="00AA6D2C">
              <w:t>External Party</w:t>
            </w:r>
          </w:p>
        </w:tc>
      </w:tr>
      <w:tr w:rsidR="00E61EBB" w:rsidRPr="00AA6D2C" w14:paraId="22CBF189" w14:textId="77777777" w:rsidTr="00AF6AA1">
        <w:trPr>
          <w:cantSplit/>
        </w:trPr>
        <w:tc>
          <w:tcPr>
            <w:tcW w:w="580" w:type="pct"/>
            <w:shd w:val="clear" w:color="auto" w:fill="auto"/>
          </w:tcPr>
          <w:p w14:paraId="32CE0A54" w14:textId="77777777" w:rsidR="00AA6D2C" w:rsidRPr="00AA6D2C" w:rsidRDefault="00AA6D2C" w:rsidP="00AA6D2C">
            <w:pPr>
              <w:pStyle w:val="InstructionalTable"/>
            </w:pPr>
            <w:r w:rsidRPr="00AA6D2C">
              <w:t>&lt; ID from diagram&gt;</w:t>
            </w:r>
          </w:p>
        </w:tc>
        <w:tc>
          <w:tcPr>
            <w:tcW w:w="713" w:type="pct"/>
            <w:shd w:val="clear" w:color="auto" w:fill="auto"/>
          </w:tcPr>
          <w:p w14:paraId="256F0039" w14:textId="77777777" w:rsidR="00AA6D2C" w:rsidRPr="00AA6D2C" w:rsidRDefault="00AA6D2C" w:rsidP="00AA6D2C">
            <w:pPr>
              <w:pStyle w:val="InstructionalTable"/>
            </w:pPr>
            <w:r w:rsidRPr="00AA6D2C">
              <w:t>&lt;Interface name from the object rows above&gt;</w:t>
            </w:r>
          </w:p>
        </w:tc>
        <w:tc>
          <w:tcPr>
            <w:tcW w:w="970" w:type="pct"/>
            <w:shd w:val="clear" w:color="auto" w:fill="auto"/>
          </w:tcPr>
          <w:p w14:paraId="2E685E07" w14:textId="3A3BF0E9" w:rsidR="00AA6D2C" w:rsidRPr="00AA6D2C" w:rsidRDefault="00AA6D2C" w:rsidP="00AA6D2C">
            <w:pPr>
              <w:pStyle w:val="InstructionalTable"/>
            </w:pPr>
            <w:r w:rsidRPr="00AA6D2C">
              <w:t>&lt;Object from the list above that is the source of this interface&gt;</w:t>
            </w:r>
          </w:p>
        </w:tc>
        <w:tc>
          <w:tcPr>
            <w:tcW w:w="1004" w:type="pct"/>
            <w:shd w:val="clear" w:color="auto" w:fill="auto"/>
          </w:tcPr>
          <w:p w14:paraId="74EC0BC8" w14:textId="77777777" w:rsidR="00AA6D2C" w:rsidRPr="00AA6D2C" w:rsidRDefault="00AA6D2C" w:rsidP="00AA6D2C">
            <w:pPr>
              <w:pStyle w:val="InstructionalTable"/>
            </w:pPr>
            <w:r w:rsidRPr="00AA6D2C">
              <w:t>&lt;For each input message, enter a business description of the data being input&gt;</w:t>
            </w:r>
          </w:p>
        </w:tc>
        <w:tc>
          <w:tcPr>
            <w:tcW w:w="867" w:type="pct"/>
            <w:shd w:val="clear" w:color="auto" w:fill="auto"/>
          </w:tcPr>
          <w:p w14:paraId="1E8CDE4F" w14:textId="77777777" w:rsidR="00AA6D2C" w:rsidRPr="00AA6D2C" w:rsidRDefault="00AA6D2C" w:rsidP="00AA6D2C">
            <w:pPr>
              <w:pStyle w:val="InstructionalTable"/>
            </w:pPr>
            <w:r w:rsidRPr="00AA6D2C">
              <w:t>&lt;For each output message, enter a business description of the data being output&gt;</w:t>
            </w:r>
          </w:p>
        </w:tc>
        <w:tc>
          <w:tcPr>
            <w:tcW w:w="866" w:type="pct"/>
            <w:shd w:val="clear" w:color="auto" w:fill="auto"/>
          </w:tcPr>
          <w:p w14:paraId="1D3950D9" w14:textId="77777777" w:rsidR="00AA6D2C" w:rsidRDefault="00AA6D2C" w:rsidP="00AA6D2C">
            <w:pPr>
              <w:pStyle w:val="InstructionalTable"/>
            </w:pPr>
            <w:r w:rsidRPr="00AA6D2C">
              <w:t>&lt;Name of external party&gt;</w:t>
            </w:r>
          </w:p>
          <w:p w14:paraId="3ADF47A2" w14:textId="77777777" w:rsidR="00AA6D2C" w:rsidRPr="00AA6D2C" w:rsidRDefault="00AA6D2C" w:rsidP="00AA6D2C">
            <w:pPr>
              <w:pStyle w:val="TableText"/>
            </w:pPr>
          </w:p>
        </w:tc>
      </w:tr>
    </w:tbl>
    <w:p w14:paraId="04FDECE4" w14:textId="1BA57910" w:rsidR="00AA6D2C" w:rsidRDefault="00AC4896" w:rsidP="00AC4896">
      <w:pPr>
        <w:pStyle w:val="Caption"/>
      </w:pPr>
      <w:r w:rsidRPr="00AC4896">
        <w:t>Interfaces Internal to OI</w:t>
      </w:r>
      <w:r w:rsidR="00015AC2">
        <w:t>&amp;</w:t>
      </w:r>
      <w:r w:rsidRPr="00AC4896">
        <w:t>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365"/>
        <w:gridCol w:w="1858"/>
        <w:gridCol w:w="1923"/>
        <w:gridCol w:w="1660"/>
        <w:gridCol w:w="1659"/>
      </w:tblGrid>
      <w:tr w:rsidR="001615A5" w:rsidRPr="00AC4896" w14:paraId="2D25E621" w14:textId="77777777" w:rsidTr="001615A5">
        <w:trPr>
          <w:cantSplit/>
          <w:tblHeader/>
        </w:trPr>
        <w:tc>
          <w:tcPr>
            <w:tcW w:w="580" w:type="pct"/>
            <w:shd w:val="clear" w:color="auto" w:fill="F2F2F2" w:themeFill="background1" w:themeFillShade="F2"/>
          </w:tcPr>
          <w:p w14:paraId="1C758B52" w14:textId="77777777" w:rsidR="00AC4896" w:rsidRPr="00AC4896" w:rsidRDefault="00AC4896" w:rsidP="00AC4896">
            <w:pPr>
              <w:pStyle w:val="TableHeading"/>
            </w:pPr>
            <w:bookmarkStart w:id="517" w:name="ColumnTitle_14"/>
            <w:bookmarkEnd w:id="517"/>
            <w:r w:rsidRPr="00AC4896">
              <w:t>ID</w:t>
            </w:r>
          </w:p>
        </w:tc>
        <w:tc>
          <w:tcPr>
            <w:tcW w:w="713" w:type="pct"/>
            <w:shd w:val="clear" w:color="auto" w:fill="F2F2F2" w:themeFill="background1" w:themeFillShade="F2"/>
          </w:tcPr>
          <w:p w14:paraId="646E8DDF" w14:textId="77777777" w:rsidR="00AC4896" w:rsidRPr="00AC4896" w:rsidRDefault="00AC4896" w:rsidP="00AC4896">
            <w:pPr>
              <w:pStyle w:val="TableHeading"/>
            </w:pPr>
            <w:r w:rsidRPr="00AC4896">
              <w:t>Name</w:t>
            </w:r>
          </w:p>
        </w:tc>
        <w:tc>
          <w:tcPr>
            <w:tcW w:w="970" w:type="pct"/>
            <w:shd w:val="clear" w:color="auto" w:fill="F2F2F2" w:themeFill="background1" w:themeFillShade="F2"/>
          </w:tcPr>
          <w:p w14:paraId="00458FFD" w14:textId="77777777" w:rsidR="00AC4896" w:rsidRPr="00AC4896" w:rsidRDefault="00AC4896" w:rsidP="00AC4896">
            <w:pPr>
              <w:pStyle w:val="TableHeading"/>
            </w:pPr>
            <w:r w:rsidRPr="00AC4896">
              <w:t>Related Object</w:t>
            </w:r>
          </w:p>
        </w:tc>
        <w:tc>
          <w:tcPr>
            <w:tcW w:w="1004" w:type="pct"/>
            <w:shd w:val="clear" w:color="auto" w:fill="F2F2F2" w:themeFill="background1" w:themeFillShade="F2"/>
          </w:tcPr>
          <w:p w14:paraId="07B18693" w14:textId="77777777" w:rsidR="00AC4896" w:rsidRPr="00AC4896" w:rsidRDefault="00AC4896" w:rsidP="00AC4896">
            <w:pPr>
              <w:pStyle w:val="TableHeading"/>
            </w:pPr>
            <w:r w:rsidRPr="00AC4896">
              <w:t>Input Messages</w:t>
            </w:r>
          </w:p>
        </w:tc>
        <w:tc>
          <w:tcPr>
            <w:tcW w:w="867" w:type="pct"/>
            <w:shd w:val="clear" w:color="auto" w:fill="F2F2F2" w:themeFill="background1" w:themeFillShade="F2"/>
          </w:tcPr>
          <w:p w14:paraId="40846895" w14:textId="77777777" w:rsidR="00AC4896" w:rsidRPr="00AC4896" w:rsidRDefault="00AC4896" w:rsidP="00AC4896">
            <w:pPr>
              <w:pStyle w:val="TableHeading"/>
            </w:pPr>
            <w:r w:rsidRPr="00AC4896">
              <w:t>Output Messages</w:t>
            </w:r>
          </w:p>
        </w:tc>
        <w:tc>
          <w:tcPr>
            <w:tcW w:w="866" w:type="pct"/>
            <w:shd w:val="clear" w:color="auto" w:fill="F2F2F2" w:themeFill="background1" w:themeFillShade="F2"/>
          </w:tcPr>
          <w:p w14:paraId="32ACE04E" w14:textId="77777777" w:rsidR="00AC4896" w:rsidRPr="00AC4896" w:rsidRDefault="00AC4896" w:rsidP="00AC4896">
            <w:pPr>
              <w:pStyle w:val="TableHeading"/>
            </w:pPr>
            <w:r w:rsidRPr="00AC4896">
              <w:t>External Party</w:t>
            </w:r>
          </w:p>
        </w:tc>
      </w:tr>
      <w:tr w:rsidR="00E61EBB" w:rsidRPr="00AC4896" w14:paraId="3781CC40" w14:textId="77777777" w:rsidTr="00AF6AA1">
        <w:trPr>
          <w:cantSplit/>
        </w:trPr>
        <w:tc>
          <w:tcPr>
            <w:tcW w:w="580" w:type="pct"/>
            <w:shd w:val="clear" w:color="auto" w:fill="auto"/>
          </w:tcPr>
          <w:p w14:paraId="21FA5901" w14:textId="77777777" w:rsidR="00AC4896" w:rsidRPr="00AC4896" w:rsidRDefault="00AC4896" w:rsidP="00AC4896">
            <w:pPr>
              <w:pStyle w:val="InstructionalTable"/>
            </w:pPr>
            <w:r w:rsidRPr="00AC4896">
              <w:t>&lt; ID from diagram&gt;</w:t>
            </w:r>
          </w:p>
        </w:tc>
        <w:tc>
          <w:tcPr>
            <w:tcW w:w="713" w:type="pct"/>
            <w:shd w:val="clear" w:color="auto" w:fill="auto"/>
          </w:tcPr>
          <w:p w14:paraId="1C354D1D" w14:textId="77777777" w:rsidR="00AC4896" w:rsidRPr="00AC4896" w:rsidRDefault="00AC4896" w:rsidP="00AC4896">
            <w:pPr>
              <w:pStyle w:val="InstructionalTable"/>
            </w:pPr>
            <w:r w:rsidRPr="00AC4896">
              <w:t>&lt;Interface name from the object rows above&gt;</w:t>
            </w:r>
          </w:p>
        </w:tc>
        <w:tc>
          <w:tcPr>
            <w:tcW w:w="970" w:type="pct"/>
            <w:shd w:val="clear" w:color="auto" w:fill="auto"/>
          </w:tcPr>
          <w:p w14:paraId="43DC0B88" w14:textId="77777777" w:rsidR="00AC4896" w:rsidRPr="00AC4896" w:rsidRDefault="00AC4896" w:rsidP="00AC4896">
            <w:pPr>
              <w:pStyle w:val="InstructionalTable"/>
            </w:pPr>
            <w:r w:rsidRPr="00AC4896">
              <w:t>&lt;Object from the list above that is the source of this interface&gt;</w:t>
            </w:r>
          </w:p>
        </w:tc>
        <w:tc>
          <w:tcPr>
            <w:tcW w:w="1004" w:type="pct"/>
            <w:shd w:val="clear" w:color="auto" w:fill="auto"/>
          </w:tcPr>
          <w:p w14:paraId="6BB32A82" w14:textId="77777777" w:rsidR="00AC4896" w:rsidRPr="00AC4896" w:rsidRDefault="00AC4896" w:rsidP="00AC4896">
            <w:pPr>
              <w:pStyle w:val="InstructionalTable"/>
            </w:pPr>
            <w:r w:rsidRPr="00AC4896">
              <w:t>&lt;For each input message, enter a business description of the data being input&gt;</w:t>
            </w:r>
          </w:p>
        </w:tc>
        <w:tc>
          <w:tcPr>
            <w:tcW w:w="867" w:type="pct"/>
            <w:shd w:val="clear" w:color="auto" w:fill="auto"/>
          </w:tcPr>
          <w:p w14:paraId="5372AFB7" w14:textId="77777777" w:rsidR="00AC4896" w:rsidRPr="00AC4896" w:rsidRDefault="00AC4896" w:rsidP="00AC4896">
            <w:pPr>
              <w:pStyle w:val="InstructionalTable"/>
            </w:pPr>
            <w:r w:rsidRPr="00AC4896">
              <w:t>&lt;For each output message, enter a business description of the data being output&gt;</w:t>
            </w:r>
          </w:p>
        </w:tc>
        <w:tc>
          <w:tcPr>
            <w:tcW w:w="866" w:type="pct"/>
            <w:shd w:val="clear" w:color="auto" w:fill="auto"/>
          </w:tcPr>
          <w:p w14:paraId="71CBEE4C" w14:textId="77777777" w:rsidR="00AC4896" w:rsidRPr="00AC4896" w:rsidRDefault="00AC4896" w:rsidP="00AC4896">
            <w:pPr>
              <w:pStyle w:val="InstructionalTable"/>
            </w:pPr>
            <w:r w:rsidRPr="00AC4896">
              <w:t>&lt;Name of external party&gt;</w:t>
            </w:r>
          </w:p>
        </w:tc>
      </w:tr>
    </w:tbl>
    <w:p w14:paraId="098589CC" w14:textId="2B32F9CC" w:rsidR="00AA6D2C" w:rsidRDefault="00AC4896" w:rsidP="00AC4896">
      <w:pPr>
        <w:pStyle w:val="Caption"/>
      </w:pPr>
      <w:r w:rsidRPr="00AC4896">
        <w:t>Externally Shared Data Stores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353"/>
        <w:gridCol w:w="3806"/>
        <w:gridCol w:w="1647"/>
        <w:gridCol w:w="1659"/>
      </w:tblGrid>
      <w:tr w:rsidR="001615A5" w:rsidRPr="00AC4896" w14:paraId="15E278B3" w14:textId="77777777" w:rsidTr="001615A5">
        <w:trPr>
          <w:cantSplit/>
          <w:tblHeader/>
        </w:trPr>
        <w:tc>
          <w:tcPr>
            <w:tcW w:w="580" w:type="pct"/>
            <w:shd w:val="clear" w:color="auto" w:fill="F2F2F2" w:themeFill="background1" w:themeFillShade="F2"/>
          </w:tcPr>
          <w:p w14:paraId="630402B7" w14:textId="77777777" w:rsidR="00AC4896" w:rsidRPr="00AC4896" w:rsidRDefault="00AC4896" w:rsidP="00AC4896">
            <w:pPr>
              <w:pStyle w:val="TableHeading"/>
            </w:pPr>
            <w:bookmarkStart w:id="518" w:name="ColumnTitle_15"/>
            <w:bookmarkEnd w:id="518"/>
            <w:r w:rsidRPr="00AC4896">
              <w:t>ID</w:t>
            </w:r>
          </w:p>
        </w:tc>
        <w:tc>
          <w:tcPr>
            <w:tcW w:w="707" w:type="pct"/>
            <w:shd w:val="clear" w:color="auto" w:fill="F2F2F2" w:themeFill="background1" w:themeFillShade="F2"/>
          </w:tcPr>
          <w:p w14:paraId="2BE91BBF" w14:textId="77777777" w:rsidR="00AC4896" w:rsidRPr="00AC4896" w:rsidRDefault="00AC4896" w:rsidP="00AC4896">
            <w:pPr>
              <w:pStyle w:val="TableHeading"/>
            </w:pPr>
            <w:r w:rsidRPr="00AC4896">
              <w:t>Name</w:t>
            </w:r>
          </w:p>
        </w:tc>
        <w:tc>
          <w:tcPr>
            <w:tcW w:w="1987" w:type="pct"/>
            <w:shd w:val="clear" w:color="auto" w:fill="F2F2F2" w:themeFill="background1" w:themeFillShade="F2"/>
          </w:tcPr>
          <w:p w14:paraId="28DA2C21" w14:textId="77777777" w:rsidR="00AC4896" w:rsidRPr="00AC4896" w:rsidRDefault="00AC4896" w:rsidP="00AC4896">
            <w:pPr>
              <w:pStyle w:val="TableHeading"/>
            </w:pPr>
            <w:r w:rsidRPr="00AC4896">
              <w:t>Data Stored</w:t>
            </w:r>
          </w:p>
        </w:tc>
        <w:tc>
          <w:tcPr>
            <w:tcW w:w="860" w:type="pct"/>
            <w:shd w:val="clear" w:color="auto" w:fill="F2F2F2" w:themeFill="background1" w:themeFillShade="F2"/>
          </w:tcPr>
          <w:p w14:paraId="54DBBB3D" w14:textId="77777777" w:rsidR="00AC4896" w:rsidRPr="00AC4896" w:rsidRDefault="00AC4896" w:rsidP="00AC4896">
            <w:pPr>
              <w:pStyle w:val="TableHeading"/>
            </w:pPr>
            <w:r w:rsidRPr="00AC4896">
              <w:t>Owner</w:t>
            </w:r>
          </w:p>
        </w:tc>
        <w:tc>
          <w:tcPr>
            <w:tcW w:w="866" w:type="pct"/>
            <w:shd w:val="clear" w:color="auto" w:fill="F2F2F2" w:themeFill="background1" w:themeFillShade="F2"/>
          </w:tcPr>
          <w:p w14:paraId="0CAAF76B" w14:textId="77777777" w:rsidR="00AC4896" w:rsidRPr="00AC4896" w:rsidRDefault="00AC4896" w:rsidP="00AC4896">
            <w:pPr>
              <w:pStyle w:val="TableHeading"/>
            </w:pPr>
            <w:r w:rsidRPr="00AC4896">
              <w:t>Access</w:t>
            </w:r>
          </w:p>
        </w:tc>
      </w:tr>
      <w:tr w:rsidR="00E61EBB" w:rsidRPr="00AC4896" w14:paraId="649E6297" w14:textId="77777777" w:rsidTr="00AF6AA1">
        <w:trPr>
          <w:cantSplit/>
        </w:trPr>
        <w:tc>
          <w:tcPr>
            <w:tcW w:w="580" w:type="pct"/>
            <w:shd w:val="clear" w:color="auto" w:fill="auto"/>
          </w:tcPr>
          <w:p w14:paraId="2C3D20AD" w14:textId="77777777" w:rsidR="00AC4896" w:rsidRPr="00AC4896" w:rsidRDefault="00AC4896" w:rsidP="00AC4896">
            <w:pPr>
              <w:pStyle w:val="InstructionalTable"/>
            </w:pPr>
            <w:r w:rsidRPr="00AC4896">
              <w:t>&lt; ID from diagram&gt;</w:t>
            </w:r>
          </w:p>
        </w:tc>
        <w:tc>
          <w:tcPr>
            <w:tcW w:w="707" w:type="pct"/>
            <w:shd w:val="clear" w:color="auto" w:fill="auto"/>
          </w:tcPr>
          <w:p w14:paraId="401B68C9" w14:textId="77777777" w:rsidR="00AC4896" w:rsidRPr="00AC4896" w:rsidRDefault="00AC4896" w:rsidP="00AC4896">
            <w:pPr>
              <w:pStyle w:val="InstructionalTable"/>
            </w:pPr>
            <w:r w:rsidRPr="00AC4896">
              <w:t>&lt;Name of the data store&gt;</w:t>
            </w:r>
          </w:p>
        </w:tc>
        <w:tc>
          <w:tcPr>
            <w:tcW w:w="1987" w:type="pct"/>
            <w:shd w:val="clear" w:color="auto" w:fill="auto"/>
          </w:tcPr>
          <w:p w14:paraId="768FBBFC" w14:textId="77777777" w:rsidR="00AC4896" w:rsidRPr="00AC4896" w:rsidRDefault="00AC4896" w:rsidP="00AC4896">
            <w:pPr>
              <w:pStyle w:val="InstructionalTable"/>
            </w:pPr>
            <w:r w:rsidRPr="00AC4896">
              <w:t>&lt;Description of the data being stored&gt;</w:t>
            </w:r>
          </w:p>
        </w:tc>
        <w:tc>
          <w:tcPr>
            <w:tcW w:w="860" w:type="pct"/>
            <w:shd w:val="clear" w:color="auto" w:fill="auto"/>
          </w:tcPr>
          <w:p w14:paraId="032BB201" w14:textId="77777777" w:rsidR="00AC4896" w:rsidRPr="00AC4896" w:rsidRDefault="00AC4896" w:rsidP="00AC4896">
            <w:pPr>
              <w:pStyle w:val="InstructionalTable"/>
            </w:pPr>
            <w:r w:rsidRPr="00AC4896">
              <w:t>&lt;This System / Name of OIT or external organization&gt;</w:t>
            </w:r>
          </w:p>
        </w:tc>
        <w:tc>
          <w:tcPr>
            <w:tcW w:w="866" w:type="pct"/>
            <w:shd w:val="clear" w:color="auto" w:fill="auto"/>
          </w:tcPr>
          <w:p w14:paraId="3E5882CA" w14:textId="77777777" w:rsidR="00AC4896" w:rsidRPr="00AC4896" w:rsidRDefault="00AC4896" w:rsidP="00AC4896">
            <w:pPr>
              <w:pStyle w:val="InstructionalTable"/>
            </w:pPr>
            <w:r w:rsidRPr="00AC4896">
              <w:t>&lt;Enter the Create, Read, Update, or Delete (CRUD) operations that this system does on this data store&gt;</w:t>
            </w:r>
          </w:p>
        </w:tc>
      </w:tr>
      <w:tr w:rsidR="00B87714" w:rsidRPr="00AC4896" w14:paraId="7E24E594" w14:textId="77777777" w:rsidTr="00AF6AA1">
        <w:trPr>
          <w:cantSplit/>
          <w:ins w:id="519" w:author="Author"/>
        </w:trPr>
        <w:tc>
          <w:tcPr>
            <w:tcW w:w="580" w:type="pct"/>
            <w:shd w:val="clear" w:color="auto" w:fill="auto"/>
          </w:tcPr>
          <w:p w14:paraId="18C7F535" w14:textId="77777777" w:rsidR="00B87714" w:rsidRPr="00AC4896" w:rsidRDefault="00B87714" w:rsidP="00AC4896">
            <w:pPr>
              <w:pStyle w:val="InstructionalTable"/>
              <w:rPr>
                <w:ins w:id="520" w:author="Author"/>
              </w:rPr>
            </w:pPr>
          </w:p>
        </w:tc>
        <w:tc>
          <w:tcPr>
            <w:tcW w:w="707" w:type="pct"/>
            <w:shd w:val="clear" w:color="auto" w:fill="auto"/>
          </w:tcPr>
          <w:p w14:paraId="4A16A62E" w14:textId="77777777" w:rsidR="00B87714" w:rsidRPr="00AC4896" w:rsidRDefault="00B87714" w:rsidP="00AC4896">
            <w:pPr>
              <w:pStyle w:val="InstructionalTable"/>
              <w:rPr>
                <w:ins w:id="521" w:author="Author"/>
              </w:rPr>
            </w:pPr>
          </w:p>
        </w:tc>
        <w:tc>
          <w:tcPr>
            <w:tcW w:w="1987" w:type="pct"/>
            <w:shd w:val="clear" w:color="auto" w:fill="auto"/>
          </w:tcPr>
          <w:p w14:paraId="61F207D4" w14:textId="77777777" w:rsidR="00B87714" w:rsidRPr="00AC4896" w:rsidRDefault="00B87714" w:rsidP="00AC4896">
            <w:pPr>
              <w:pStyle w:val="InstructionalTable"/>
              <w:rPr>
                <w:ins w:id="522" w:author="Author"/>
              </w:rPr>
            </w:pPr>
          </w:p>
        </w:tc>
        <w:tc>
          <w:tcPr>
            <w:tcW w:w="860" w:type="pct"/>
            <w:shd w:val="clear" w:color="auto" w:fill="auto"/>
          </w:tcPr>
          <w:p w14:paraId="1D23370B" w14:textId="77777777" w:rsidR="00B87714" w:rsidRPr="00AC4896" w:rsidRDefault="00B87714" w:rsidP="00AC4896">
            <w:pPr>
              <w:pStyle w:val="InstructionalTable"/>
              <w:rPr>
                <w:ins w:id="523" w:author="Author"/>
              </w:rPr>
            </w:pPr>
          </w:p>
        </w:tc>
        <w:tc>
          <w:tcPr>
            <w:tcW w:w="866" w:type="pct"/>
            <w:shd w:val="clear" w:color="auto" w:fill="auto"/>
          </w:tcPr>
          <w:p w14:paraId="6B037177" w14:textId="77777777" w:rsidR="00B87714" w:rsidRPr="00AC4896" w:rsidRDefault="00B87714" w:rsidP="00AC4896">
            <w:pPr>
              <w:pStyle w:val="InstructionalTable"/>
              <w:rPr>
                <w:ins w:id="524" w:author="Author"/>
              </w:rPr>
            </w:pPr>
          </w:p>
        </w:tc>
      </w:tr>
    </w:tbl>
    <w:p w14:paraId="2B391838" w14:textId="77777777" w:rsidR="00E76A75" w:rsidRDefault="00E76A75" w:rsidP="00E76A75">
      <w:pPr>
        <w:pStyle w:val="Heading3"/>
      </w:pPr>
      <w:bookmarkStart w:id="525" w:name="_Toc381778364"/>
      <w:bookmarkStart w:id="526" w:name="_Toc420996807"/>
      <w:bookmarkStart w:id="527" w:name="_Toc442446133"/>
      <w:r w:rsidRPr="001A1E37">
        <w:t>High-Level Application Design</w:t>
      </w:r>
      <w:bookmarkEnd w:id="525"/>
      <w:bookmarkEnd w:id="526"/>
      <w:bookmarkEnd w:id="527"/>
    </w:p>
    <w:p w14:paraId="482E6C9B" w14:textId="580B82F7" w:rsidR="0031059C" w:rsidRPr="007B401C" w:rsidRDefault="0031059C" w:rsidP="007B401C">
      <w:pPr>
        <w:jc w:val="both"/>
        <w:rPr>
          <w:rFonts w:cs="Arial"/>
          <w:sz w:val="24"/>
        </w:rPr>
      </w:pPr>
      <w:bookmarkStart w:id="528" w:name="_Ref340578535"/>
      <w:r w:rsidRPr="007B401C">
        <w:rPr>
          <w:rFonts w:cs="Arial"/>
          <w:sz w:val="24"/>
        </w:rPr>
        <w:t xml:space="preserve">The application architecture diagram </w:t>
      </w:r>
      <w:r w:rsidR="007B401C">
        <w:rPr>
          <w:rFonts w:cs="Arial"/>
          <w:sz w:val="24"/>
        </w:rPr>
        <w:t xml:space="preserve">below </w:t>
      </w:r>
      <w:r w:rsidRPr="007B401C">
        <w:rPr>
          <w:rFonts w:cs="Arial"/>
          <w:sz w:val="24"/>
        </w:rPr>
        <w:t>shows how the various components of the BCDSS Solution are integrated with each other to build an integrated application. The BCDS is multi-tiered, modular, and rules-engine based application. It is based on the principles of Service Oriented Architecture (SOA), and employs open standards for interfaces making it configurable to meet VBA requirements.</w:t>
      </w:r>
    </w:p>
    <w:p w14:paraId="38095C5D" w14:textId="77777777" w:rsidR="0031059C" w:rsidRDefault="0031059C" w:rsidP="0031059C">
      <w:pPr>
        <w:rPr>
          <w:rFonts w:cs="Arial"/>
        </w:rPr>
      </w:pPr>
    </w:p>
    <w:p w14:paraId="5A291E65" w14:textId="77777777" w:rsidR="0031059C" w:rsidRDefault="003E6569" w:rsidP="0031059C">
      <w:r>
        <w:object w:dxaOrig="11085" w:dyaOrig="8341" w14:anchorId="67B2F0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o:ole="">
            <v:imagedata r:id="rId19" o:title=""/>
          </v:shape>
          <o:OLEObject Type="Embed" ProgID="Visio.Drawing.15" ShapeID="_x0000_i1025" DrawAspect="Content" ObjectID="_1516188333" r:id="rId20"/>
        </w:object>
      </w:r>
    </w:p>
    <w:p w14:paraId="767FF4E3" w14:textId="77777777" w:rsidR="0031059C" w:rsidRDefault="0031059C" w:rsidP="0031059C">
      <w:pPr>
        <w:rPr>
          <w:rFonts w:cs="Arial"/>
          <w:szCs w:val="22"/>
        </w:rPr>
      </w:pPr>
    </w:p>
    <w:p w14:paraId="309D2C2C" w14:textId="77777777" w:rsidR="007B401C" w:rsidRPr="00B87714" w:rsidRDefault="007B401C" w:rsidP="0031059C">
      <w:pPr>
        <w:rPr>
          <w:rFonts w:cs="Arial"/>
          <w:i/>
          <w:sz w:val="24"/>
          <w:szCs w:val="22"/>
        </w:rPr>
      </w:pPr>
      <w:r w:rsidRPr="00B87714">
        <w:rPr>
          <w:rFonts w:cs="Arial"/>
          <w:i/>
          <w:sz w:val="24"/>
          <w:szCs w:val="22"/>
        </w:rPr>
        <w:t>Note:</w:t>
      </w:r>
    </w:p>
    <w:p w14:paraId="59C588EC" w14:textId="437BF135" w:rsidR="007B401C" w:rsidRPr="00B87714" w:rsidRDefault="007B401C" w:rsidP="007B401C">
      <w:pPr>
        <w:jc w:val="both"/>
        <w:rPr>
          <w:rFonts w:cs="Arial"/>
          <w:i/>
          <w:sz w:val="24"/>
          <w:szCs w:val="22"/>
        </w:rPr>
      </w:pPr>
      <w:r w:rsidRPr="00B87714">
        <w:rPr>
          <w:rFonts w:cs="Arial"/>
          <w:i/>
          <w:sz w:val="24"/>
          <w:szCs w:val="22"/>
        </w:rPr>
        <w:t>In the diagram above, s</w:t>
      </w:r>
      <w:r w:rsidR="0031059C" w:rsidRPr="00B87714">
        <w:rPr>
          <w:rFonts w:cs="Arial"/>
          <w:i/>
          <w:sz w:val="24"/>
          <w:szCs w:val="22"/>
        </w:rPr>
        <w:t>ervice components are built for interoperability. Services adhere to the Web Services Interoperability (WS-I) standard and are based on the Service Contract Specification.  Services within this layer are classified into the following categories</w:t>
      </w:r>
      <w:r w:rsidR="003D5D7D" w:rsidRPr="00B87714">
        <w:rPr>
          <w:rFonts w:cs="Arial"/>
          <w:i/>
          <w:sz w:val="24"/>
          <w:szCs w:val="22"/>
        </w:rPr>
        <w:t>.</w:t>
      </w:r>
    </w:p>
    <w:p w14:paraId="25E28D65" w14:textId="48171175" w:rsidR="0047411F" w:rsidRPr="007B401C" w:rsidRDefault="0047411F" w:rsidP="007B401C">
      <w:pPr>
        <w:jc w:val="both"/>
        <w:rPr>
          <w:rFonts w:cs="Arial"/>
          <w:sz w:val="24"/>
          <w:szCs w:val="22"/>
        </w:rPr>
      </w:pPr>
    </w:p>
    <w:p w14:paraId="7F5728F0" w14:textId="77777777" w:rsidR="003D5D7D" w:rsidRDefault="003D5D7D" w:rsidP="003D5D7D">
      <w:pPr>
        <w:pStyle w:val="Heading3"/>
      </w:pPr>
      <w:bookmarkStart w:id="529" w:name="_Toc435805878"/>
      <w:bookmarkStart w:id="530" w:name="_Toc442446134"/>
      <w:r>
        <w:t>User Interface</w:t>
      </w:r>
      <w:bookmarkEnd w:id="530"/>
    </w:p>
    <w:p w14:paraId="4DCA89CE" w14:textId="77777777" w:rsidR="003D5D7D" w:rsidRPr="007B401C" w:rsidRDefault="003D5D7D" w:rsidP="007B401C">
      <w:pPr>
        <w:pStyle w:val="Body"/>
        <w:jc w:val="both"/>
        <w:rPr>
          <w:rFonts w:cs="Arial"/>
          <w:sz w:val="24"/>
          <w:szCs w:val="22"/>
        </w:rPr>
      </w:pPr>
      <w:r w:rsidRPr="007B401C">
        <w:rPr>
          <w:rFonts w:cs="Arial"/>
          <w:sz w:val="24"/>
          <w:szCs w:val="22"/>
        </w:rPr>
        <w:t xml:space="preserve">The user interface Layer provides graphical user interfaces to human and system users to access services through various access channels. </w:t>
      </w:r>
    </w:p>
    <w:p w14:paraId="6E157F2C" w14:textId="1276BFE0" w:rsidR="001A005F" w:rsidRDefault="001A005F" w:rsidP="007B401C">
      <w:pPr>
        <w:pStyle w:val="Body"/>
        <w:jc w:val="both"/>
        <w:rPr>
          <w:rFonts w:cs="Arial"/>
          <w:sz w:val="24"/>
          <w:szCs w:val="22"/>
        </w:rPr>
      </w:pPr>
      <w:r w:rsidRPr="007B401C">
        <w:rPr>
          <w:rFonts w:cs="Arial"/>
          <w:sz w:val="24"/>
          <w:szCs w:val="22"/>
        </w:rPr>
        <w:t>The presentation layer for BCDS web-based application use services provided by the business services to facilitate the interaction of the Modeling engine, reporting engine and portal applications. The BCDS presentation architecture is based on the event driven application architecture deployed within the tomcat container.</w:t>
      </w:r>
    </w:p>
    <w:p w14:paraId="70ABC2AC" w14:textId="77777777" w:rsidR="007B401C" w:rsidRPr="007B401C" w:rsidRDefault="007B401C" w:rsidP="007B401C">
      <w:pPr>
        <w:pStyle w:val="Body"/>
        <w:jc w:val="both"/>
        <w:rPr>
          <w:sz w:val="24"/>
        </w:rPr>
      </w:pPr>
    </w:p>
    <w:p w14:paraId="49BCA4EF" w14:textId="77777777" w:rsidR="003D5D7D" w:rsidRDefault="003D5D7D" w:rsidP="003D5D7D">
      <w:pPr>
        <w:pStyle w:val="Heading3"/>
      </w:pPr>
      <w:bookmarkStart w:id="531" w:name="_Toc442446135"/>
      <w:r>
        <w:t>Business Services</w:t>
      </w:r>
      <w:bookmarkEnd w:id="531"/>
    </w:p>
    <w:p w14:paraId="651038AB" w14:textId="77777777" w:rsidR="003D5D7D" w:rsidRPr="007B401C" w:rsidRDefault="003D5D7D" w:rsidP="007B401C">
      <w:pPr>
        <w:pStyle w:val="Body"/>
        <w:jc w:val="both"/>
        <w:rPr>
          <w:rFonts w:cs="Arial"/>
          <w:sz w:val="24"/>
          <w:szCs w:val="22"/>
        </w:rPr>
      </w:pPr>
      <w:r w:rsidRPr="007B401C">
        <w:rPr>
          <w:rFonts w:cs="Arial"/>
          <w:sz w:val="24"/>
        </w:rPr>
        <w:t xml:space="preserve">Business Services encapsulate the application and business logic that supports BCDS business functions. </w:t>
      </w:r>
      <w:r w:rsidRPr="007B401C">
        <w:rPr>
          <w:rFonts w:cs="Arial"/>
          <w:sz w:val="24"/>
          <w:szCs w:val="22"/>
        </w:rPr>
        <w:t>Services within this layer are invoked in various methods. Trusted application components and services in other architecture layers may invoke services directly via open Java EE-compliant application interfaces (APIs). This method of invocation is often preferred for performance reasons when both the consumer and provider are known and within trusted zones; are both contained within the BCDS system boundary; or exist within the same Java container.</w:t>
      </w:r>
    </w:p>
    <w:p w14:paraId="3A5ADBC7" w14:textId="77777777" w:rsidR="003D5D7D" w:rsidRPr="007B401C" w:rsidRDefault="003D5D7D" w:rsidP="007B401C">
      <w:pPr>
        <w:pStyle w:val="Body"/>
        <w:jc w:val="both"/>
        <w:rPr>
          <w:rFonts w:cs="Arial"/>
          <w:sz w:val="24"/>
          <w:szCs w:val="22"/>
        </w:rPr>
      </w:pPr>
      <w:r w:rsidRPr="007B401C">
        <w:rPr>
          <w:rFonts w:cs="Arial"/>
          <w:sz w:val="24"/>
        </w:rPr>
        <w:t>Rules Services within solution provide the encapsulation and isolation of business rules logic for implementing policy and complex rules. Business Rules are authored in a consistent, technology-neutral and human-readable format and translated into machine-executable format by the BCDS rule authoring tool.</w:t>
      </w:r>
    </w:p>
    <w:p w14:paraId="4AAE2B19" w14:textId="77777777" w:rsidR="003D5D7D" w:rsidRDefault="003D5D7D" w:rsidP="003D5D7D">
      <w:pPr>
        <w:pStyle w:val="Heading3"/>
      </w:pPr>
      <w:bookmarkStart w:id="532" w:name="_Toc442446136"/>
      <w:r>
        <w:t>Technical Services</w:t>
      </w:r>
      <w:bookmarkEnd w:id="532"/>
    </w:p>
    <w:p w14:paraId="16B834B4" w14:textId="77777777" w:rsidR="003D5D7D" w:rsidRPr="007B401C" w:rsidRDefault="003D5D7D" w:rsidP="007B401C">
      <w:pPr>
        <w:pStyle w:val="Body"/>
        <w:jc w:val="both"/>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 that are plugged into the BCDS framework; including business rules management and reporting functionalities.</w:t>
      </w:r>
    </w:p>
    <w:p w14:paraId="33CA8FF8" w14:textId="77777777" w:rsidR="003D5D7D" w:rsidRDefault="003D5D7D" w:rsidP="003D5D7D">
      <w:pPr>
        <w:pStyle w:val="Heading3"/>
      </w:pPr>
      <w:bookmarkStart w:id="533" w:name="_Toc442446137"/>
      <w:bookmarkEnd w:id="529"/>
      <w:r>
        <w:t>Data Services</w:t>
      </w:r>
      <w:bookmarkEnd w:id="533"/>
    </w:p>
    <w:p w14:paraId="7D01E7DE" w14:textId="77777777" w:rsidR="003D5D7D" w:rsidRPr="007B401C" w:rsidRDefault="003D5D7D" w:rsidP="007B401C">
      <w:pPr>
        <w:pStyle w:val="Body"/>
        <w:jc w:val="both"/>
        <w:rPr>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 management framework, and employ object to relational mapping techniques to access data within the underlying Database Management System (DBMS).</w:t>
      </w:r>
    </w:p>
    <w:p w14:paraId="4D293A7D" w14:textId="77777777" w:rsidR="003D5D7D" w:rsidRDefault="003E6569" w:rsidP="003D5D7D">
      <w:pPr>
        <w:pStyle w:val="Heading3"/>
      </w:pPr>
      <w:bookmarkStart w:id="534" w:name="_Toc442446138"/>
      <w:r>
        <w:t xml:space="preserve">External </w:t>
      </w:r>
      <w:r w:rsidR="003D5D7D">
        <w:t>Interfaces</w:t>
      </w:r>
      <w:bookmarkEnd w:id="534"/>
    </w:p>
    <w:p w14:paraId="41B5BD94" w14:textId="6B166D2E" w:rsidR="003D5D7D" w:rsidRPr="007B401C" w:rsidRDefault="003D5D7D" w:rsidP="007B401C">
      <w:pPr>
        <w:pStyle w:val="Body"/>
        <w:jc w:val="both"/>
        <w:rPr>
          <w:sz w:val="24"/>
        </w:rPr>
      </w:pPr>
      <w:r w:rsidRPr="007B401C">
        <w:rPr>
          <w:rFonts w:cs="Arial"/>
          <w:sz w:val="24"/>
        </w:rPr>
        <w:t>The solution</w:t>
      </w:r>
      <w:r w:rsidR="007B401C">
        <w:rPr>
          <w:rFonts w:cs="Arial"/>
          <w:sz w:val="24"/>
        </w:rPr>
        <w:t>’s first implementation is for Prototype within the VA’s Sandbox environment. If requested</w:t>
      </w:r>
      <w:r w:rsidR="00C90487">
        <w:rPr>
          <w:rFonts w:cs="Arial"/>
          <w:sz w:val="24"/>
        </w:rPr>
        <w:t xml:space="preserve"> it can be updated to </w:t>
      </w:r>
      <w:r w:rsidRPr="007B401C">
        <w:rPr>
          <w:rFonts w:cs="Arial"/>
          <w:sz w:val="24"/>
        </w:rPr>
        <w:t>be used to connect, mediate and manage messaging between heterogeneous services, legacy systems, and other integration instances across the enterprise.</w:t>
      </w:r>
    </w:p>
    <w:p w14:paraId="7436AD61" w14:textId="77777777" w:rsidR="003D5D7D" w:rsidRPr="0031059C" w:rsidRDefault="003D5D7D" w:rsidP="0031059C">
      <w:pPr>
        <w:rPr>
          <w:rFonts w:ascii="Arial" w:hAnsi="Arial" w:cs="Arial"/>
          <w:bCs/>
          <w:szCs w:val="20"/>
        </w:rPr>
      </w:pPr>
    </w:p>
    <w:p w14:paraId="70A6618A" w14:textId="77777777" w:rsidR="0047411F" w:rsidRPr="0047411F" w:rsidRDefault="0047411F" w:rsidP="0047411F">
      <w:pPr>
        <w:pStyle w:val="Caption"/>
      </w:pPr>
      <w:r w:rsidRPr="0047411F">
        <w:t xml:space="preserve">Table </w:t>
      </w:r>
      <w:bookmarkEnd w:id="528"/>
      <w:r w:rsidRPr="0047411F">
        <w:t>6: Objects in the High Level Application Design</w:t>
      </w:r>
    </w:p>
    <w:p w14:paraId="39F8DC5A" w14:textId="77777777" w:rsidR="0047411F" w:rsidRPr="0047411F" w:rsidRDefault="0047411F" w:rsidP="0047411F">
      <w:pPr>
        <w:pStyle w:val="Caption"/>
        <w:rPr>
          <w:sz w:val="28"/>
          <w:szCs w:val="32"/>
        </w:rPr>
      </w:pPr>
      <w:r w:rsidRPr="0047411F">
        <w:rPr>
          <w:sz w:val="28"/>
          <w:szCs w:val="32"/>
        </w:rPr>
        <w:t>Objects / Components to be Built or Modified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3"/>
        <w:gridCol w:w="1208"/>
        <w:gridCol w:w="1230"/>
        <w:gridCol w:w="1170"/>
        <w:gridCol w:w="990"/>
        <w:gridCol w:w="990"/>
        <w:gridCol w:w="990"/>
        <w:gridCol w:w="988"/>
        <w:gridCol w:w="1007"/>
      </w:tblGrid>
      <w:tr w:rsidR="00A605FD" w:rsidRPr="0047411F" w14:paraId="26149D87" w14:textId="77777777" w:rsidTr="00A605FD">
        <w:trPr>
          <w:cantSplit/>
          <w:trHeight w:val="1457"/>
          <w:tblHeader/>
        </w:trPr>
        <w:tc>
          <w:tcPr>
            <w:tcW w:w="523" w:type="pct"/>
            <w:shd w:val="clear" w:color="auto" w:fill="F2F2F2" w:themeFill="background1" w:themeFillShade="F2"/>
            <w:textDirection w:val="btLr"/>
            <w:vAlign w:val="center"/>
          </w:tcPr>
          <w:p w14:paraId="1B2A2DDB" w14:textId="77777777" w:rsidR="0047411F" w:rsidRPr="0047411F" w:rsidRDefault="0047411F" w:rsidP="005D6CAF">
            <w:pPr>
              <w:pStyle w:val="TableHeading"/>
              <w:ind w:left="113" w:right="113"/>
            </w:pPr>
            <w:bookmarkStart w:id="535" w:name="ColumnTitle_16"/>
            <w:bookmarkEnd w:id="535"/>
            <w:r w:rsidRPr="0047411F">
              <w:t>ID</w:t>
            </w:r>
          </w:p>
        </w:tc>
        <w:tc>
          <w:tcPr>
            <w:tcW w:w="630" w:type="pct"/>
            <w:shd w:val="clear" w:color="auto" w:fill="F2F2F2" w:themeFill="background1" w:themeFillShade="F2"/>
            <w:textDirection w:val="btLr"/>
            <w:vAlign w:val="center"/>
          </w:tcPr>
          <w:p w14:paraId="3C2DF723" w14:textId="77777777" w:rsidR="0047411F" w:rsidRPr="0047411F" w:rsidRDefault="0047411F" w:rsidP="005D6CAF">
            <w:pPr>
              <w:pStyle w:val="TableHeading"/>
              <w:ind w:left="113" w:right="113"/>
            </w:pPr>
            <w:r w:rsidRPr="0047411F">
              <w:t xml:space="preserve">Name </w:t>
            </w:r>
          </w:p>
        </w:tc>
        <w:tc>
          <w:tcPr>
            <w:tcW w:w="642" w:type="pct"/>
            <w:shd w:val="clear" w:color="auto" w:fill="F2F2F2" w:themeFill="background1" w:themeFillShade="F2"/>
            <w:textDirection w:val="btLr"/>
            <w:vAlign w:val="center"/>
          </w:tcPr>
          <w:p w14:paraId="4A6EC59E" w14:textId="77777777" w:rsidR="0047411F" w:rsidRPr="0047411F" w:rsidRDefault="0047411F" w:rsidP="005D6CAF">
            <w:pPr>
              <w:pStyle w:val="TableHeading"/>
              <w:ind w:left="113" w:right="113"/>
            </w:pPr>
            <w:r w:rsidRPr="0047411F">
              <w:t>Description</w:t>
            </w:r>
          </w:p>
        </w:tc>
        <w:tc>
          <w:tcPr>
            <w:tcW w:w="611" w:type="pct"/>
            <w:shd w:val="clear" w:color="auto" w:fill="F2F2F2" w:themeFill="background1" w:themeFillShade="F2"/>
            <w:textDirection w:val="btLr"/>
            <w:vAlign w:val="center"/>
          </w:tcPr>
          <w:p w14:paraId="16A01851" w14:textId="77777777" w:rsidR="0047411F" w:rsidRPr="0047411F" w:rsidRDefault="0047411F" w:rsidP="005D6CAF">
            <w:pPr>
              <w:pStyle w:val="TableHeading"/>
              <w:ind w:left="113" w:right="113"/>
            </w:pPr>
            <w:r w:rsidRPr="0047411F">
              <w:t>Service or Legacy Code</w:t>
            </w:r>
          </w:p>
        </w:tc>
        <w:tc>
          <w:tcPr>
            <w:tcW w:w="517" w:type="pct"/>
            <w:shd w:val="clear" w:color="auto" w:fill="F2F2F2" w:themeFill="background1" w:themeFillShade="F2"/>
            <w:textDirection w:val="btLr"/>
            <w:vAlign w:val="center"/>
          </w:tcPr>
          <w:p w14:paraId="16D18DB5" w14:textId="77777777" w:rsidR="0047411F" w:rsidRPr="0047411F" w:rsidRDefault="0047411F" w:rsidP="005D6CAF">
            <w:pPr>
              <w:pStyle w:val="TableHeading"/>
              <w:ind w:left="113" w:right="113"/>
            </w:pPr>
            <w:r w:rsidRPr="0047411F">
              <w:t>External Interface Name</w:t>
            </w:r>
          </w:p>
        </w:tc>
        <w:tc>
          <w:tcPr>
            <w:tcW w:w="517" w:type="pct"/>
            <w:shd w:val="clear" w:color="auto" w:fill="F2F2F2" w:themeFill="background1" w:themeFillShade="F2"/>
            <w:textDirection w:val="btLr"/>
            <w:vAlign w:val="center"/>
          </w:tcPr>
          <w:p w14:paraId="003607AA" w14:textId="77777777" w:rsidR="0047411F" w:rsidRPr="0047411F" w:rsidRDefault="0047411F" w:rsidP="005D6CAF">
            <w:pPr>
              <w:pStyle w:val="TableHeading"/>
              <w:ind w:left="113" w:right="113"/>
            </w:pPr>
            <w:r w:rsidRPr="0047411F">
              <w:t>External Interface ID</w:t>
            </w:r>
          </w:p>
        </w:tc>
        <w:tc>
          <w:tcPr>
            <w:tcW w:w="517" w:type="pct"/>
            <w:shd w:val="clear" w:color="auto" w:fill="F2F2F2" w:themeFill="background1" w:themeFillShade="F2"/>
            <w:textDirection w:val="btLr"/>
            <w:vAlign w:val="center"/>
          </w:tcPr>
          <w:p w14:paraId="33D0ACFF" w14:textId="77777777" w:rsidR="0047411F" w:rsidRPr="0047411F" w:rsidRDefault="0047411F" w:rsidP="005D6CAF">
            <w:pPr>
              <w:pStyle w:val="TableHeading"/>
              <w:ind w:left="113" w:right="113"/>
            </w:pPr>
            <w:r w:rsidRPr="0047411F">
              <w:t>Internal Interface Name</w:t>
            </w:r>
          </w:p>
        </w:tc>
        <w:tc>
          <w:tcPr>
            <w:tcW w:w="516" w:type="pct"/>
            <w:shd w:val="clear" w:color="auto" w:fill="F2F2F2" w:themeFill="background1" w:themeFillShade="F2"/>
            <w:textDirection w:val="btLr"/>
            <w:vAlign w:val="center"/>
          </w:tcPr>
          <w:p w14:paraId="67897ADE" w14:textId="77777777" w:rsidR="0047411F" w:rsidRPr="0047411F" w:rsidRDefault="0047411F" w:rsidP="005D6CAF">
            <w:pPr>
              <w:pStyle w:val="TableHeading"/>
              <w:ind w:left="113" w:right="113"/>
            </w:pPr>
            <w:r w:rsidRPr="0047411F">
              <w:t>Internal Interface ID</w:t>
            </w:r>
          </w:p>
        </w:tc>
        <w:tc>
          <w:tcPr>
            <w:tcW w:w="526" w:type="pct"/>
            <w:shd w:val="clear" w:color="auto" w:fill="F2F2F2" w:themeFill="background1" w:themeFillShade="F2"/>
            <w:textDirection w:val="btLr"/>
            <w:vAlign w:val="center"/>
          </w:tcPr>
          <w:p w14:paraId="203B82C6" w14:textId="77777777" w:rsidR="0047411F" w:rsidRPr="0047411F" w:rsidRDefault="0047411F" w:rsidP="005D6CAF">
            <w:pPr>
              <w:pStyle w:val="TableHeading"/>
              <w:ind w:left="113" w:right="113"/>
            </w:pPr>
            <w:r w:rsidRPr="0047411F">
              <w:t>SDP Sections 1&amp;2</w:t>
            </w:r>
          </w:p>
        </w:tc>
      </w:tr>
      <w:tr w:rsidR="00A605FD" w:rsidRPr="0047411F" w14:paraId="627C0DE7" w14:textId="77777777" w:rsidTr="00A605FD">
        <w:trPr>
          <w:cantSplit/>
        </w:trPr>
        <w:tc>
          <w:tcPr>
            <w:tcW w:w="523" w:type="pct"/>
            <w:shd w:val="clear" w:color="auto" w:fill="auto"/>
          </w:tcPr>
          <w:p w14:paraId="7FEC1556" w14:textId="77777777" w:rsidR="0047411F" w:rsidRPr="0047411F" w:rsidRDefault="0047411F" w:rsidP="0047411F">
            <w:pPr>
              <w:pStyle w:val="InstructionalTable"/>
            </w:pPr>
            <w:r w:rsidRPr="0047411F">
              <w:t>&lt; ID from diagram&gt;</w:t>
            </w:r>
          </w:p>
        </w:tc>
        <w:tc>
          <w:tcPr>
            <w:tcW w:w="630" w:type="pct"/>
            <w:shd w:val="clear" w:color="auto" w:fill="auto"/>
          </w:tcPr>
          <w:p w14:paraId="1EFB8785" w14:textId="77777777" w:rsidR="0047411F" w:rsidRPr="0047411F" w:rsidRDefault="0047411F" w:rsidP="0047411F">
            <w:pPr>
              <w:pStyle w:val="InstructionalTable"/>
            </w:pPr>
            <w:r w:rsidRPr="0047411F">
              <w:t>&lt;Name of high level service or internal subsystems&gt;</w:t>
            </w:r>
          </w:p>
        </w:tc>
        <w:tc>
          <w:tcPr>
            <w:tcW w:w="642" w:type="pct"/>
            <w:shd w:val="clear" w:color="auto" w:fill="auto"/>
          </w:tcPr>
          <w:p w14:paraId="328AB5C9" w14:textId="77777777" w:rsidR="0047411F" w:rsidRPr="0047411F" w:rsidRDefault="0047411F" w:rsidP="0047411F">
            <w:pPr>
              <w:pStyle w:val="InstructionalTable"/>
            </w:pPr>
            <w:r w:rsidRPr="0047411F">
              <w:t>&lt;Business level discussion of the function or role of the service or subsystem&gt;</w:t>
            </w:r>
          </w:p>
        </w:tc>
        <w:tc>
          <w:tcPr>
            <w:tcW w:w="611" w:type="pct"/>
            <w:shd w:val="clear" w:color="auto" w:fill="auto"/>
          </w:tcPr>
          <w:p w14:paraId="0E6CA9E7" w14:textId="77777777" w:rsidR="0047411F" w:rsidRPr="0047411F" w:rsidRDefault="0047411F" w:rsidP="0047411F">
            <w:pPr>
              <w:pStyle w:val="InstructionalTable"/>
            </w:pPr>
            <w:r w:rsidRPr="0047411F">
              <w:t>&lt;Service / modification to legacy system&gt;</w:t>
            </w:r>
          </w:p>
        </w:tc>
        <w:tc>
          <w:tcPr>
            <w:tcW w:w="517" w:type="pct"/>
            <w:shd w:val="clear" w:color="auto" w:fill="auto"/>
          </w:tcPr>
          <w:p w14:paraId="79BEBA23" w14:textId="77777777" w:rsidR="0047411F" w:rsidRPr="0047411F" w:rsidRDefault="0047411F" w:rsidP="0047411F">
            <w:pPr>
              <w:pStyle w:val="InstructionalTable"/>
            </w:pPr>
            <w:r w:rsidRPr="0047411F">
              <w:t>&lt;Name of each of the external interfaces to this object&gt;</w:t>
            </w:r>
          </w:p>
        </w:tc>
        <w:tc>
          <w:tcPr>
            <w:tcW w:w="517" w:type="pct"/>
            <w:shd w:val="clear" w:color="auto" w:fill="auto"/>
          </w:tcPr>
          <w:p w14:paraId="24F7CBE6" w14:textId="77777777" w:rsidR="0047411F" w:rsidRPr="0047411F" w:rsidRDefault="0047411F" w:rsidP="0047411F">
            <w:pPr>
              <w:pStyle w:val="InstructionalTable"/>
            </w:pPr>
            <w:r w:rsidRPr="0047411F">
              <w:t>&lt;ID of each of the external interfaces to this object&gt;</w:t>
            </w:r>
          </w:p>
        </w:tc>
        <w:tc>
          <w:tcPr>
            <w:tcW w:w="517" w:type="pct"/>
            <w:shd w:val="clear" w:color="auto" w:fill="auto"/>
          </w:tcPr>
          <w:p w14:paraId="515601B5" w14:textId="77777777" w:rsidR="0047411F" w:rsidRPr="0047411F" w:rsidRDefault="0047411F" w:rsidP="0047411F">
            <w:pPr>
              <w:pStyle w:val="InstructionalTable"/>
            </w:pPr>
            <w:r w:rsidRPr="0047411F">
              <w:t>&lt;Name of each of the internal interfaces to this object&gt;</w:t>
            </w:r>
          </w:p>
        </w:tc>
        <w:tc>
          <w:tcPr>
            <w:tcW w:w="516" w:type="pct"/>
            <w:shd w:val="clear" w:color="auto" w:fill="auto"/>
          </w:tcPr>
          <w:p w14:paraId="6B8C5DB5" w14:textId="77777777" w:rsidR="0047411F" w:rsidRPr="0047411F" w:rsidRDefault="0047411F" w:rsidP="0047411F">
            <w:pPr>
              <w:pStyle w:val="InstructionalTable"/>
            </w:pPr>
            <w:r w:rsidRPr="0047411F">
              <w:t>&lt;ID of each of the internal interfaces to this object&gt;</w:t>
            </w:r>
          </w:p>
        </w:tc>
        <w:tc>
          <w:tcPr>
            <w:tcW w:w="526" w:type="pct"/>
            <w:shd w:val="clear" w:color="auto" w:fill="auto"/>
          </w:tcPr>
          <w:p w14:paraId="02F3EA9C" w14:textId="77777777" w:rsidR="0047411F" w:rsidRPr="0047411F" w:rsidRDefault="0047411F" w:rsidP="0047411F">
            <w:pPr>
              <w:pStyle w:val="InstructionalTable"/>
            </w:pPr>
            <w:r w:rsidRPr="0047411F">
              <w:t>[Approved / Submitted / Being Developed]</w:t>
            </w:r>
          </w:p>
        </w:tc>
      </w:tr>
    </w:tbl>
    <w:p w14:paraId="4C2E4FB4" w14:textId="77777777" w:rsidR="0047411F" w:rsidRDefault="0047411F" w:rsidP="0047411F">
      <w:pPr>
        <w:pStyle w:val="Caption"/>
      </w:pPr>
      <w:r w:rsidRPr="0047411F">
        <w:t>Internal Data Stores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878"/>
        <w:gridCol w:w="2779"/>
        <w:gridCol w:w="2237"/>
        <w:gridCol w:w="2570"/>
      </w:tblGrid>
      <w:tr w:rsidR="001615A5" w:rsidRPr="0047411F" w14:paraId="73D9A742" w14:textId="77777777" w:rsidTr="001615A5">
        <w:trPr>
          <w:cantSplit/>
          <w:tblHeader/>
        </w:trPr>
        <w:tc>
          <w:tcPr>
            <w:tcW w:w="581" w:type="pct"/>
            <w:shd w:val="clear" w:color="auto" w:fill="D9D9D9"/>
          </w:tcPr>
          <w:p w14:paraId="27B495BE" w14:textId="77777777" w:rsidR="0047411F" w:rsidRPr="0047411F" w:rsidRDefault="0047411F" w:rsidP="0047411F">
            <w:pPr>
              <w:pStyle w:val="TableHeading"/>
            </w:pPr>
            <w:bookmarkStart w:id="536" w:name="ColumnTitle_17"/>
            <w:bookmarkEnd w:id="536"/>
            <w:r w:rsidRPr="0047411F">
              <w:t>ID</w:t>
            </w:r>
          </w:p>
        </w:tc>
        <w:tc>
          <w:tcPr>
            <w:tcW w:w="458" w:type="pct"/>
            <w:shd w:val="clear" w:color="auto" w:fill="D9D9D9"/>
          </w:tcPr>
          <w:p w14:paraId="55E15C55" w14:textId="77777777" w:rsidR="0047411F" w:rsidRPr="0047411F" w:rsidRDefault="0047411F" w:rsidP="0047411F">
            <w:pPr>
              <w:pStyle w:val="TableHeading"/>
            </w:pPr>
            <w:r w:rsidRPr="0047411F">
              <w:t>Name</w:t>
            </w:r>
          </w:p>
        </w:tc>
        <w:tc>
          <w:tcPr>
            <w:tcW w:w="1451" w:type="pct"/>
            <w:shd w:val="clear" w:color="auto" w:fill="D9D9D9"/>
          </w:tcPr>
          <w:p w14:paraId="41A01F91" w14:textId="77777777" w:rsidR="0047411F" w:rsidRPr="0047411F" w:rsidRDefault="0047411F" w:rsidP="0047411F">
            <w:pPr>
              <w:pStyle w:val="TableHeading"/>
            </w:pPr>
            <w:r w:rsidRPr="0047411F">
              <w:t>Data Stored</w:t>
            </w:r>
          </w:p>
        </w:tc>
        <w:tc>
          <w:tcPr>
            <w:tcW w:w="1168" w:type="pct"/>
            <w:shd w:val="clear" w:color="auto" w:fill="D9D9D9"/>
          </w:tcPr>
          <w:p w14:paraId="36E7CCBA" w14:textId="77777777" w:rsidR="0047411F" w:rsidRPr="0047411F" w:rsidRDefault="0047411F" w:rsidP="0047411F">
            <w:pPr>
              <w:pStyle w:val="TableHeading"/>
            </w:pPr>
            <w:r w:rsidRPr="0047411F">
              <w:t>Steward</w:t>
            </w:r>
          </w:p>
        </w:tc>
        <w:tc>
          <w:tcPr>
            <w:tcW w:w="1342" w:type="pct"/>
            <w:shd w:val="clear" w:color="auto" w:fill="D9D9D9"/>
          </w:tcPr>
          <w:p w14:paraId="75A5C73F" w14:textId="77777777" w:rsidR="0047411F" w:rsidRPr="0047411F" w:rsidRDefault="0047411F" w:rsidP="0047411F">
            <w:pPr>
              <w:pStyle w:val="TableHeading"/>
            </w:pPr>
            <w:r w:rsidRPr="0047411F">
              <w:t>Access</w:t>
            </w:r>
          </w:p>
        </w:tc>
      </w:tr>
      <w:tr w:rsidR="00E61EBB" w:rsidRPr="0047411F" w14:paraId="1AA6D609" w14:textId="77777777" w:rsidTr="003D34F4">
        <w:trPr>
          <w:cantSplit/>
        </w:trPr>
        <w:tc>
          <w:tcPr>
            <w:tcW w:w="581" w:type="pct"/>
            <w:shd w:val="clear" w:color="auto" w:fill="auto"/>
          </w:tcPr>
          <w:p w14:paraId="7FF2740D" w14:textId="77777777" w:rsidR="0047411F" w:rsidRPr="0047411F" w:rsidRDefault="0047411F" w:rsidP="0047411F">
            <w:pPr>
              <w:pStyle w:val="InstructionalTable"/>
            </w:pPr>
            <w:r w:rsidRPr="0047411F">
              <w:t>&lt; ID from diagram&gt;</w:t>
            </w:r>
          </w:p>
        </w:tc>
        <w:tc>
          <w:tcPr>
            <w:tcW w:w="458" w:type="pct"/>
            <w:shd w:val="clear" w:color="auto" w:fill="auto"/>
          </w:tcPr>
          <w:p w14:paraId="135B1847" w14:textId="77777777" w:rsidR="0047411F" w:rsidRPr="0047411F" w:rsidRDefault="0047411F" w:rsidP="0047411F">
            <w:pPr>
              <w:pStyle w:val="InstructionalTable"/>
            </w:pPr>
            <w:r w:rsidRPr="0047411F">
              <w:t>&lt;Name of the data store&gt;</w:t>
            </w:r>
          </w:p>
        </w:tc>
        <w:tc>
          <w:tcPr>
            <w:tcW w:w="1451" w:type="pct"/>
            <w:shd w:val="clear" w:color="auto" w:fill="auto"/>
          </w:tcPr>
          <w:p w14:paraId="28BF1185" w14:textId="77777777" w:rsidR="0047411F" w:rsidRPr="0047411F" w:rsidRDefault="0047411F" w:rsidP="0047411F">
            <w:pPr>
              <w:pStyle w:val="InstructionalTable"/>
            </w:pPr>
            <w:r w:rsidRPr="0047411F">
              <w:t>&lt;Description of the data being stored&gt;</w:t>
            </w:r>
          </w:p>
        </w:tc>
        <w:tc>
          <w:tcPr>
            <w:tcW w:w="1168" w:type="pct"/>
            <w:shd w:val="clear" w:color="auto" w:fill="auto"/>
          </w:tcPr>
          <w:p w14:paraId="450FD7DC" w14:textId="77777777" w:rsidR="0047411F" w:rsidRPr="0047411F" w:rsidRDefault="0047411F" w:rsidP="0047411F">
            <w:pPr>
              <w:pStyle w:val="InstructionalTable"/>
            </w:pPr>
            <w:r w:rsidRPr="0047411F">
              <w:t>&lt;Name of the system/subsystem /service that is the steward for the data&gt;</w:t>
            </w:r>
          </w:p>
        </w:tc>
        <w:tc>
          <w:tcPr>
            <w:tcW w:w="1342" w:type="pct"/>
            <w:shd w:val="clear" w:color="auto" w:fill="auto"/>
          </w:tcPr>
          <w:p w14:paraId="0BD8E3C6" w14:textId="77777777" w:rsidR="0047411F" w:rsidRPr="0047411F" w:rsidRDefault="0047411F" w:rsidP="0047411F">
            <w:pPr>
              <w:pStyle w:val="InstructionalTable"/>
            </w:pPr>
            <w:r w:rsidRPr="0047411F">
              <w:t>&lt;Which CRUD operations does this system do on this data store&gt;</w:t>
            </w:r>
          </w:p>
        </w:tc>
      </w:tr>
    </w:tbl>
    <w:p w14:paraId="0D6DC61A" w14:textId="77777777" w:rsidR="00E47BA2" w:rsidRDefault="00E47BA2" w:rsidP="00E47BA2">
      <w:pPr>
        <w:pStyle w:val="Heading3"/>
      </w:pPr>
      <w:bookmarkStart w:id="537" w:name="_Toc381778365"/>
      <w:bookmarkStart w:id="538" w:name="_Toc420996808"/>
      <w:bookmarkStart w:id="539" w:name="_Toc442446139"/>
      <w:r>
        <w:t>Application Locations</w:t>
      </w:r>
      <w:bookmarkEnd w:id="537"/>
      <w:bookmarkEnd w:id="538"/>
      <w:bookmarkEnd w:id="539"/>
    </w:p>
    <w:p w14:paraId="47559B14" w14:textId="77777777" w:rsidR="00E47BA2" w:rsidRDefault="00E47BA2" w:rsidP="00E47BA2">
      <w:pPr>
        <w:pStyle w:val="InstructionalText1"/>
      </w:pPr>
      <w:r>
        <w:t>Use Table 7 to specify the locations at which the application components will be hosted.</w:t>
      </w:r>
    </w:p>
    <w:p w14:paraId="3A2B1A9E" w14:textId="77777777" w:rsidR="00E47BA2" w:rsidRDefault="00E47BA2" w:rsidP="00E47BA2">
      <w:pPr>
        <w:pStyle w:val="InstructionalText1"/>
      </w:pPr>
      <w:r>
        <w:t>Consideration should be given to adopt cloud technologies as potential solutions. Leveraging cloud technologies is part of a larger effort by the Office of Management and Budget (OMB) to reform Federal IT Management.  Considerations such as regional deployments etc</w:t>
      </w:r>
      <w:r w:rsidR="00E17E2C">
        <w:t>.</w:t>
      </w:r>
      <w:r>
        <w:t xml:space="preserve"> should be documented in this section.  </w:t>
      </w:r>
    </w:p>
    <w:p w14:paraId="22A8FCC3" w14:textId="77777777" w:rsidR="00AA6D2C" w:rsidRDefault="00E47BA2" w:rsidP="00E47BA2">
      <w:pPr>
        <w:pStyle w:val="Caption"/>
      </w:pPr>
      <w:r>
        <w:t>Table 7: Application Locations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220"/>
        <w:gridCol w:w="2218"/>
        <w:gridCol w:w="2704"/>
      </w:tblGrid>
      <w:tr w:rsidR="001615A5" w:rsidRPr="00E47BA2" w14:paraId="3A0FC715" w14:textId="77777777" w:rsidTr="001615A5">
        <w:trPr>
          <w:cantSplit/>
          <w:tblHeader/>
        </w:trPr>
        <w:tc>
          <w:tcPr>
            <w:tcW w:w="1271" w:type="pct"/>
            <w:shd w:val="clear" w:color="auto" w:fill="F2F2F2" w:themeFill="background1" w:themeFillShade="F2"/>
            <w:vAlign w:val="center"/>
          </w:tcPr>
          <w:p w14:paraId="47F584C1" w14:textId="77777777" w:rsidR="00E47BA2" w:rsidRPr="00E47BA2" w:rsidRDefault="00E47BA2" w:rsidP="00E47BA2">
            <w:pPr>
              <w:pStyle w:val="TableHeading"/>
            </w:pPr>
            <w:bookmarkStart w:id="540" w:name="ColumnTitle_18"/>
            <w:bookmarkEnd w:id="540"/>
            <w:r w:rsidRPr="00E47BA2">
              <w:t>Application Component</w:t>
            </w:r>
          </w:p>
        </w:tc>
        <w:tc>
          <w:tcPr>
            <w:tcW w:w="1159" w:type="pct"/>
            <w:shd w:val="clear" w:color="auto" w:fill="F2F2F2" w:themeFill="background1" w:themeFillShade="F2"/>
            <w:vAlign w:val="center"/>
          </w:tcPr>
          <w:p w14:paraId="30F2B7A1" w14:textId="77777777" w:rsidR="00E47BA2" w:rsidRPr="00E47BA2" w:rsidRDefault="00E47BA2" w:rsidP="00E47BA2">
            <w:pPr>
              <w:pStyle w:val="TableHeading"/>
            </w:pPr>
            <w:r w:rsidRPr="00E47BA2">
              <w:t>Description</w:t>
            </w:r>
          </w:p>
        </w:tc>
        <w:tc>
          <w:tcPr>
            <w:tcW w:w="1158" w:type="pct"/>
            <w:shd w:val="clear" w:color="auto" w:fill="F2F2F2" w:themeFill="background1" w:themeFillShade="F2"/>
            <w:vAlign w:val="center"/>
          </w:tcPr>
          <w:p w14:paraId="6A7B7B52" w14:textId="77777777" w:rsidR="00E47BA2" w:rsidRPr="00E47BA2" w:rsidRDefault="00E47BA2" w:rsidP="00E47BA2">
            <w:pPr>
              <w:pStyle w:val="TableHeading"/>
            </w:pPr>
            <w:r w:rsidRPr="00E47BA2">
              <w:t>Location at Which Component is Run</w:t>
            </w:r>
          </w:p>
        </w:tc>
        <w:tc>
          <w:tcPr>
            <w:tcW w:w="1412" w:type="pct"/>
            <w:shd w:val="clear" w:color="auto" w:fill="F2F2F2" w:themeFill="background1" w:themeFillShade="F2"/>
            <w:vAlign w:val="center"/>
          </w:tcPr>
          <w:p w14:paraId="1E36DED8" w14:textId="77777777" w:rsidR="00E47BA2" w:rsidRPr="00E47BA2" w:rsidRDefault="00E47BA2" w:rsidP="00E47BA2">
            <w:pPr>
              <w:pStyle w:val="TableHeading"/>
            </w:pPr>
            <w:r w:rsidRPr="00E47BA2">
              <w:t>Type</w:t>
            </w:r>
          </w:p>
        </w:tc>
      </w:tr>
      <w:tr w:rsidR="00E47BA2" w:rsidRPr="00E47BA2" w14:paraId="422BDA26" w14:textId="77777777" w:rsidTr="003D34F4">
        <w:trPr>
          <w:cantSplit/>
        </w:trPr>
        <w:tc>
          <w:tcPr>
            <w:tcW w:w="1271" w:type="pct"/>
            <w:shd w:val="clear" w:color="auto" w:fill="auto"/>
          </w:tcPr>
          <w:p w14:paraId="0A553677" w14:textId="77777777" w:rsidR="00E47BA2" w:rsidRPr="00E47BA2" w:rsidRDefault="00E47BA2" w:rsidP="00E47BA2">
            <w:pPr>
              <w:pStyle w:val="InstructionalTable"/>
            </w:pPr>
            <w:r w:rsidRPr="00E47BA2">
              <w:t>&lt;Component name&gt;</w:t>
            </w:r>
          </w:p>
        </w:tc>
        <w:tc>
          <w:tcPr>
            <w:tcW w:w="1159" w:type="pct"/>
          </w:tcPr>
          <w:p w14:paraId="021731CD" w14:textId="77777777" w:rsidR="00E47BA2" w:rsidRPr="00E47BA2" w:rsidRDefault="00E47BA2" w:rsidP="00E47BA2">
            <w:pPr>
              <w:pStyle w:val="InstructionalTable"/>
            </w:pPr>
            <w:r w:rsidRPr="00E47BA2">
              <w:t>&lt;Description&gt;</w:t>
            </w:r>
          </w:p>
        </w:tc>
        <w:tc>
          <w:tcPr>
            <w:tcW w:w="1158" w:type="pct"/>
            <w:shd w:val="clear" w:color="auto" w:fill="auto"/>
          </w:tcPr>
          <w:p w14:paraId="4EDE2C49" w14:textId="77777777" w:rsidR="00E47BA2" w:rsidRPr="00E47BA2" w:rsidRDefault="00E47BA2" w:rsidP="00E47BA2">
            <w:pPr>
              <w:pStyle w:val="InstructionalTable"/>
            </w:pPr>
            <w:r w:rsidRPr="00E47BA2">
              <w:t>&lt;Facility name&gt;</w:t>
            </w:r>
          </w:p>
        </w:tc>
        <w:tc>
          <w:tcPr>
            <w:tcW w:w="1412" w:type="pct"/>
            <w:shd w:val="clear" w:color="auto" w:fill="auto"/>
          </w:tcPr>
          <w:p w14:paraId="3C55C9CF" w14:textId="77777777" w:rsidR="00E47BA2" w:rsidRPr="00E47BA2" w:rsidRDefault="00E47BA2" w:rsidP="00E47BA2">
            <w:pPr>
              <w:pStyle w:val="InstructionalTable"/>
            </w:pPr>
            <w:r w:rsidRPr="00E47BA2">
              <w:t>&lt;Presentation Logic/Business Logic/Data Logic/Interface Code&gt;</w:t>
            </w:r>
          </w:p>
        </w:tc>
      </w:tr>
    </w:tbl>
    <w:p w14:paraId="275CB661" w14:textId="77777777" w:rsidR="006D0E7C" w:rsidRDefault="00E47BA2" w:rsidP="00E47BA2">
      <w:pPr>
        <w:pStyle w:val="Caption"/>
      </w:pPr>
      <w:r w:rsidRPr="00E47BA2">
        <w:t>Table 8: Application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2344"/>
        <w:gridCol w:w="3968"/>
      </w:tblGrid>
      <w:tr w:rsidR="001615A5" w:rsidRPr="00E47BA2" w14:paraId="0F86EA9E" w14:textId="77777777" w:rsidTr="001615A5">
        <w:trPr>
          <w:cantSplit/>
          <w:tblHeader/>
        </w:trPr>
        <w:tc>
          <w:tcPr>
            <w:tcW w:w="1704" w:type="pct"/>
            <w:shd w:val="clear" w:color="auto" w:fill="F2F2F2" w:themeFill="background1" w:themeFillShade="F2"/>
          </w:tcPr>
          <w:p w14:paraId="2ACD6129" w14:textId="77777777" w:rsidR="00E47BA2" w:rsidRPr="00E47BA2" w:rsidRDefault="00E47BA2" w:rsidP="00E47BA2">
            <w:pPr>
              <w:pStyle w:val="TableHeading"/>
            </w:pPr>
            <w:bookmarkStart w:id="541" w:name="ColumnTitle_19"/>
            <w:bookmarkEnd w:id="541"/>
            <w:r w:rsidRPr="00E47BA2">
              <w:t>Application Component</w:t>
            </w:r>
          </w:p>
        </w:tc>
        <w:tc>
          <w:tcPr>
            <w:tcW w:w="1224" w:type="pct"/>
            <w:shd w:val="clear" w:color="auto" w:fill="F2F2F2" w:themeFill="background1" w:themeFillShade="F2"/>
          </w:tcPr>
          <w:p w14:paraId="24152508" w14:textId="77777777" w:rsidR="00E47BA2" w:rsidRPr="00E47BA2" w:rsidRDefault="00E47BA2" w:rsidP="00E47BA2">
            <w:pPr>
              <w:pStyle w:val="TableHeading"/>
            </w:pPr>
            <w:r w:rsidRPr="00E47BA2">
              <w:t>Location</w:t>
            </w:r>
          </w:p>
        </w:tc>
        <w:tc>
          <w:tcPr>
            <w:tcW w:w="2072" w:type="pct"/>
            <w:shd w:val="clear" w:color="auto" w:fill="F2F2F2" w:themeFill="background1" w:themeFillShade="F2"/>
          </w:tcPr>
          <w:p w14:paraId="5A3A7427" w14:textId="77777777" w:rsidR="00E47BA2" w:rsidRPr="00E47BA2" w:rsidRDefault="00E47BA2" w:rsidP="00E47BA2">
            <w:pPr>
              <w:pStyle w:val="TableHeading"/>
            </w:pPr>
            <w:r w:rsidRPr="00E47BA2">
              <w:t>User</w:t>
            </w:r>
          </w:p>
        </w:tc>
      </w:tr>
      <w:tr w:rsidR="00E47BA2" w:rsidRPr="00E47BA2" w14:paraId="1D8B2ECF" w14:textId="77777777" w:rsidTr="003D34F4">
        <w:trPr>
          <w:cantSplit/>
        </w:trPr>
        <w:tc>
          <w:tcPr>
            <w:tcW w:w="1704" w:type="pct"/>
            <w:shd w:val="clear" w:color="auto" w:fill="auto"/>
          </w:tcPr>
          <w:p w14:paraId="45E358D5" w14:textId="77777777" w:rsidR="00E47BA2" w:rsidRPr="00E47BA2" w:rsidRDefault="00E47BA2" w:rsidP="00E47BA2">
            <w:pPr>
              <w:pStyle w:val="InstructionalTable"/>
            </w:pPr>
            <w:r w:rsidRPr="00E47BA2">
              <w:t>&lt;Component name&gt;</w:t>
            </w:r>
          </w:p>
        </w:tc>
        <w:tc>
          <w:tcPr>
            <w:tcW w:w="1224" w:type="pct"/>
            <w:shd w:val="clear" w:color="auto" w:fill="auto"/>
          </w:tcPr>
          <w:p w14:paraId="3DD3CE61" w14:textId="77777777" w:rsidR="00E47BA2" w:rsidRPr="00E47BA2" w:rsidRDefault="00E47BA2" w:rsidP="00E47BA2">
            <w:pPr>
              <w:pStyle w:val="InstructionalTable"/>
            </w:pPr>
            <w:r w:rsidRPr="00E47BA2">
              <w:t>&lt;Facility name&gt;</w:t>
            </w:r>
          </w:p>
        </w:tc>
        <w:tc>
          <w:tcPr>
            <w:tcW w:w="2072" w:type="pct"/>
            <w:shd w:val="clear" w:color="auto" w:fill="auto"/>
          </w:tcPr>
          <w:p w14:paraId="01A12167" w14:textId="77777777" w:rsidR="00E47BA2" w:rsidRPr="00E47BA2" w:rsidRDefault="00E47BA2" w:rsidP="00E47BA2">
            <w:pPr>
              <w:pStyle w:val="InstructionalTable"/>
            </w:pPr>
            <w:r w:rsidRPr="00E47BA2">
              <w:t>&lt;Role&gt;</w:t>
            </w:r>
          </w:p>
        </w:tc>
      </w:tr>
    </w:tbl>
    <w:p w14:paraId="7F8F6C20" w14:textId="77777777" w:rsidR="008D0221" w:rsidRPr="001A1E37" w:rsidRDefault="008D0221" w:rsidP="008D0221">
      <w:pPr>
        <w:pStyle w:val="Heading2"/>
        <w:rPr>
          <w:snapToGrid w:val="0"/>
        </w:rPr>
      </w:pPr>
      <w:bookmarkStart w:id="542" w:name="_Toc381778366"/>
      <w:bookmarkStart w:id="543" w:name="_Toc420996809"/>
      <w:bookmarkStart w:id="544" w:name="_Toc442446140"/>
      <w:r w:rsidRPr="001A1E37">
        <w:t>Conceptual</w:t>
      </w:r>
      <w:r w:rsidRPr="001A1E37">
        <w:rPr>
          <w:snapToGrid w:val="0"/>
        </w:rPr>
        <w:t xml:space="preserve"> Data Design</w:t>
      </w:r>
      <w:bookmarkEnd w:id="542"/>
      <w:bookmarkEnd w:id="543"/>
      <w:bookmarkEnd w:id="544"/>
    </w:p>
    <w:p w14:paraId="3C34046B" w14:textId="1AB3DFED" w:rsidR="008D0221" w:rsidRPr="001A1E37" w:rsidRDefault="007C3A95" w:rsidP="008D0221">
      <w:pPr>
        <w:pStyle w:val="Heading3"/>
      </w:pPr>
      <w:bookmarkStart w:id="545" w:name="_Toc351469582"/>
      <w:bookmarkStart w:id="546" w:name="_Toc374440954"/>
      <w:bookmarkStart w:id="547" w:name="_Toc381778367"/>
      <w:bookmarkStart w:id="548" w:name="_Toc420996810"/>
      <w:bookmarkStart w:id="549" w:name="_Toc442446141"/>
      <w:r>
        <w:t>BCDS</w:t>
      </w:r>
      <w:r w:rsidRPr="001A1E37">
        <w:t xml:space="preserve"> </w:t>
      </w:r>
      <w:r w:rsidR="008D0221" w:rsidRPr="001A1E37">
        <w:t>Conceptual Data Model</w:t>
      </w:r>
      <w:bookmarkEnd w:id="545"/>
      <w:bookmarkEnd w:id="546"/>
      <w:bookmarkEnd w:id="547"/>
      <w:bookmarkEnd w:id="548"/>
      <w:bookmarkEnd w:id="549"/>
    </w:p>
    <w:p w14:paraId="6E1DF675" w14:textId="175F4A04" w:rsidR="008D0221" w:rsidRPr="008D0221" w:rsidRDefault="008D0221" w:rsidP="008D0221">
      <w:pPr>
        <w:pStyle w:val="Caption"/>
      </w:pPr>
      <w:bookmarkStart w:id="550" w:name="_Ref341081657"/>
      <w:r w:rsidRPr="008D0221">
        <w:t xml:space="preserve">Figure </w:t>
      </w:r>
      <w:r w:rsidR="000F1969">
        <w:fldChar w:fldCharType="begin"/>
      </w:r>
      <w:r w:rsidR="000842B6">
        <w:instrText xml:space="preserve"> SEQ Figure \* ARABIC </w:instrText>
      </w:r>
      <w:r w:rsidR="000F1969">
        <w:fldChar w:fldCharType="separate"/>
      </w:r>
      <w:r w:rsidR="004B3DE8">
        <w:rPr>
          <w:noProof/>
        </w:rPr>
        <w:t>3</w:t>
      </w:r>
      <w:r w:rsidR="000F1969">
        <w:rPr>
          <w:noProof/>
        </w:rPr>
        <w:fldChar w:fldCharType="end"/>
      </w:r>
      <w:bookmarkEnd w:id="550"/>
      <w:r w:rsidRPr="008D0221">
        <w:t xml:space="preserve">: </w:t>
      </w:r>
      <w:r w:rsidR="00725EC4">
        <w:t>BCDS</w:t>
      </w:r>
      <w:r w:rsidRPr="008D0221">
        <w:t xml:space="preserve"> Conceptual Data Mode</w:t>
      </w:r>
      <w:r w:rsidR="00725EC4">
        <w:t>l</w:t>
      </w:r>
    </w:p>
    <w:p w14:paraId="6C504CDF" w14:textId="77777777" w:rsidR="00B87714" w:rsidRDefault="00725EC4" w:rsidP="00D675DF">
      <w:pPr>
        <w:pStyle w:val="BodyText"/>
        <w:rPr>
          <w:ins w:id="551" w:author="Author"/>
        </w:rPr>
      </w:pPr>
      <w:r>
        <w:rPr>
          <w:noProof/>
        </w:rPr>
        <w:drawing>
          <wp:anchor distT="0" distB="0" distL="114300" distR="114300" simplePos="0" relativeHeight="251660288" behindDoc="0" locked="0" layoutInCell="1" allowOverlap="1" wp14:anchorId="20F8DDCF" wp14:editId="7D1FEAE4">
            <wp:simplePos x="914400" y="1895475"/>
            <wp:positionH relativeFrom="column">
              <wp:align>center</wp:align>
            </wp:positionH>
            <wp:positionV relativeFrom="paragraph">
              <wp:posOffset>36830</wp:posOffset>
            </wp:positionV>
            <wp:extent cx="6766560" cy="40233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2-29 at 11.51.49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6560" cy="4023360"/>
                    </a:xfrm>
                    <a:prstGeom prst="rect">
                      <a:avLst/>
                    </a:prstGeom>
                  </pic:spPr>
                </pic:pic>
              </a:graphicData>
            </a:graphic>
          </wp:anchor>
        </w:drawing>
      </w:r>
      <w:ins w:id="552" w:author="Author">
        <w:r w:rsidR="00D675DF">
          <w:t>The conceptual data model (CDM) above shows the high level business entities that will be ingested, processed and produced by the BCDS application platform.</w:t>
        </w:r>
      </w:ins>
    </w:p>
    <w:p w14:paraId="157F50D0" w14:textId="77777777" w:rsidR="00B87714" w:rsidRDefault="00B87714" w:rsidP="00D675DF">
      <w:pPr>
        <w:pStyle w:val="BodyText"/>
        <w:rPr>
          <w:ins w:id="553" w:author="Author"/>
        </w:rPr>
      </w:pPr>
    </w:p>
    <w:p w14:paraId="0E84DF97" w14:textId="7C4D87F0" w:rsidR="006D0E7C" w:rsidRDefault="00B87714" w:rsidP="00D675DF">
      <w:pPr>
        <w:pStyle w:val="BodyText"/>
        <w:rPr>
          <w:ins w:id="554" w:author="Author"/>
        </w:rPr>
      </w:pPr>
      <w:ins w:id="555" w:author="Author">
        <w:r>
          <w:t>The outline b</w:t>
        </w:r>
        <w:del w:id="556" w:author="Author">
          <w:r w:rsidR="00D675DF" w:rsidDel="00B87714">
            <w:delText xml:space="preserve"> </w:delText>
          </w:r>
          <w:r w:rsidR="0028583D" w:rsidDel="00B87714">
            <w:delText>B</w:delText>
          </w:r>
        </w:del>
        <w:r w:rsidR="0028583D">
          <w:t xml:space="preserve">elow is the data dictionary that defines each of the high level business entities. </w:t>
        </w:r>
      </w:ins>
    </w:p>
    <w:p w14:paraId="6A939BB2" w14:textId="77777777" w:rsidR="00D675DF" w:rsidDel="00B87714" w:rsidRDefault="00D675DF" w:rsidP="00D675DF">
      <w:pPr>
        <w:pStyle w:val="BodyText"/>
        <w:rPr>
          <w:del w:id="557" w:author="Author"/>
        </w:rPr>
      </w:pPr>
    </w:p>
    <w:p w14:paraId="41269E0B" w14:textId="38593353" w:rsidR="00C90487" w:rsidRPr="0031059C" w:rsidDel="00B87714" w:rsidRDefault="00C90487" w:rsidP="00B87714">
      <w:pPr>
        <w:pStyle w:val="InstructionalText1"/>
        <w:rPr>
          <w:del w:id="558" w:author="Author"/>
          <w:i w:val="0"/>
        </w:rPr>
      </w:pPr>
      <w:del w:id="559" w:author="Author">
        <w:r w:rsidRPr="002E107E" w:rsidDel="00B87714">
          <w:rPr>
            <w:i w:val="0"/>
            <w:highlight w:val="yellow"/>
          </w:rPr>
          <w:delText>Jeff, can you i</w:delText>
        </w:r>
        <w:r w:rsidDel="00B87714">
          <w:rPr>
            <w:i w:val="0"/>
            <w:highlight w:val="yellow"/>
          </w:rPr>
          <w:delText>dentify what is being depicting above is a short description placed here.</w:delText>
        </w:r>
      </w:del>
    </w:p>
    <w:p w14:paraId="1A826BB7" w14:textId="4B8C1F92" w:rsidR="00725EC4" w:rsidDel="00B87714" w:rsidRDefault="00725EC4" w:rsidP="00B87714">
      <w:pPr>
        <w:pStyle w:val="BodyText"/>
        <w:rPr>
          <w:del w:id="560" w:author="Author"/>
        </w:rPr>
      </w:pPr>
    </w:p>
    <w:p w14:paraId="186B0660" w14:textId="77777777" w:rsidR="00725EC4" w:rsidRDefault="00725EC4" w:rsidP="00725EC4">
      <w:pPr>
        <w:pStyle w:val="BodyText"/>
      </w:pPr>
      <w:r>
        <w:t>BCDS CDM Data Dictionary</w:t>
      </w:r>
    </w:p>
    <w:tbl>
      <w:tblPr>
        <w:tblW w:w="9463" w:type="dxa"/>
        <w:tblInd w:w="113" w:type="dxa"/>
        <w:tblLook w:val="04A0" w:firstRow="1" w:lastRow="0" w:firstColumn="1" w:lastColumn="0" w:noHBand="0" w:noVBand="1"/>
      </w:tblPr>
      <w:tblGrid>
        <w:gridCol w:w="1973"/>
        <w:gridCol w:w="1462"/>
        <w:gridCol w:w="6028"/>
      </w:tblGrid>
      <w:tr w:rsidR="00725EC4" w:rsidRPr="00725EC4" w14:paraId="7D96513F" w14:textId="77777777" w:rsidTr="00D97A1B">
        <w:trPr>
          <w:trHeight w:val="320"/>
          <w:tblHeader/>
        </w:trPr>
        <w:tc>
          <w:tcPr>
            <w:tcW w:w="1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061DF" w14:textId="77777777" w:rsidR="00725EC4" w:rsidRPr="00725EC4" w:rsidRDefault="00725EC4" w:rsidP="00725EC4">
            <w:pPr>
              <w:rPr>
                <w:rFonts w:ascii="Calibri" w:hAnsi="Calibri"/>
                <w:b/>
                <w:bCs/>
                <w:color w:val="000000"/>
                <w:sz w:val="20"/>
                <w:szCs w:val="20"/>
              </w:rPr>
            </w:pPr>
            <w:r w:rsidRPr="00725EC4">
              <w:rPr>
                <w:rFonts w:ascii="Calibri" w:hAnsi="Calibri"/>
                <w:b/>
                <w:bCs/>
                <w:color w:val="000000"/>
                <w:sz w:val="20"/>
                <w:szCs w:val="20"/>
              </w:rPr>
              <w:t>Entity Name</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27178F6A" w14:textId="77777777" w:rsidR="00725EC4" w:rsidRPr="00725EC4" w:rsidRDefault="00725EC4" w:rsidP="00725EC4">
            <w:pPr>
              <w:rPr>
                <w:rFonts w:ascii="Calibri" w:hAnsi="Calibri"/>
                <w:b/>
                <w:bCs/>
                <w:color w:val="000000"/>
                <w:sz w:val="20"/>
                <w:szCs w:val="20"/>
              </w:rPr>
            </w:pPr>
            <w:r w:rsidRPr="00725EC4">
              <w:rPr>
                <w:rFonts w:ascii="Calibri" w:hAnsi="Calibri"/>
                <w:b/>
                <w:bCs/>
                <w:color w:val="000000"/>
                <w:sz w:val="20"/>
                <w:szCs w:val="20"/>
              </w:rPr>
              <w:t>Object Type</w:t>
            </w:r>
          </w:p>
        </w:tc>
        <w:tc>
          <w:tcPr>
            <w:tcW w:w="6228" w:type="dxa"/>
            <w:tcBorders>
              <w:top w:val="single" w:sz="4" w:space="0" w:color="auto"/>
              <w:left w:val="nil"/>
              <w:bottom w:val="single" w:sz="4" w:space="0" w:color="auto"/>
              <w:right w:val="single" w:sz="4" w:space="0" w:color="auto"/>
            </w:tcBorders>
            <w:shd w:val="clear" w:color="auto" w:fill="auto"/>
            <w:vAlign w:val="bottom"/>
            <w:hideMark/>
          </w:tcPr>
          <w:p w14:paraId="4DE5A275" w14:textId="77777777" w:rsidR="00725EC4" w:rsidRPr="00725EC4" w:rsidRDefault="00725EC4" w:rsidP="00725EC4">
            <w:pPr>
              <w:rPr>
                <w:rFonts w:ascii="Calibri" w:hAnsi="Calibri"/>
                <w:b/>
                <w:bCs/>
                <w:color w:val="000000"/>
                <w:sz w:val="20"/>
                <w:szCs w:val="20"/>
              </w:rPr>
            </w:pPr>
            <w:r w:rsidRPr="00725EC4">
              <w:rPr>
                <w:rFonts w:ascii="Calibri" w:hAnsi="Calibri"/>
                <w:b/>
                <w:bCs/>
                <w:color w:val="000000"/>
                <w:sz w:val="20"/>
                <w:szCs w:val="20"/>
              </w:rPr>
              <w:t>Definition</w:t>
            </w:r>
          </w:p>
        </w:tc>
      </w:tr>
      <w:tr w:rsidR="00725EC4" w:rsidRPr="00725EC4" w14:paraId="38D41C62"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0AB7C990"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User</w:t>
            </w:r>
          </w:p>
        </w:tc>
        <w:tc>
          <w:tcPr>
            <w:tcW w:w="1462" w:type="dxa"/>
            <w:tcBorders>
              <w:top w:val="nil"/>
              <w:left w:val="nil"/>
              <w:bottom w:val="single" w:sz="4" w:space="0" w:color="auto"/>
              <w:right w:val="single" w:sz="4" w:space="0" w:color="auto"/>
            </w:tcBorders>
            <w:shd w:val="clear" w:color="auto" w:fill="auto"/>
            <w:noWrap/>
            <w:vAlign w:val="bottom"/>
            <w:hideMark/>
          </w:tcPr>
          <w:p w14:paraId="47BC4D8A"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1DF771C4"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A VA employee or contractor that has rights to access BCDS application for performing claims analysis</w:t>
            </w:r>
          </w:p>
        </w:tc>
      </w:tr>
      <w:tr w:rsidR="00725EC4" w:rsidRPr="00725EC4" w14:paraId="575C2984" w14:textId="77777777" w:rsidTr="00D97A1B">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3C51AD93"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Rating Decision</w:t>
            </w:r>
          </w:p>
        </w:tc>
        <w:tc>
          <w:tcPr>
            <w:tcW w:w="1462" w:type="dxa"/>
            <w:tcBorders>
              <w:top w:val="nil"/>
              <w:left w:val="nil"/>
              <w:bottom w:val="single" w:sz="4" w:space="0" w:color="auto"/>
              <w:right w:val="single" w:sz="4" w:space="0" w:color="auto"/>
            </w:tcBorders>
            <w:shd w:val="clear" w:color="auto" w:fill="auto"/>
            <w:noWrap/>
            <w:vAlign w:val="bottom"/>
            <w:hideMark/>
          </w:tcPr>
          <w:p w14:paraId="247CAF4E"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5E5E0113"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A historical or past adjudicated Claim Benefit for Knee and Ear claim benefit </w:t>
            </w:r>
          </w:p>
        </w:tc>
      </w:tr>
      <w:tr w:rsidR="00725EC4" w:rsidRPr="00725EC4" w14:paraId="0BB401C1"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05B19136"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Ear</w:t>
            </w:r>
          </w:p>
        </w:tc>
        <w:tc>
          <w:tcPr>
            <w:tcW w:w="1462" w:type="dxa"/>
            <w:tcBorders>
              <w:top w:val="nil"/>
              <w:left w:val="nil"/>
              <w:bottom w:val="single" w:sz="4" w:space="0" w:color="auto"/>
              <w:right w:val="single" w:sz="4" w:space="0" w:color="auto"/>
            </w:tcBorders>
            <w:shd w:val="clear" w:color="auto" w:fill="auto"/>
            <w:noWrap/>
            <w:vAlign w:val="bottom"/>
            <w:hideMark/>
          </w:tcPr>
          <w:p w14:paraId="081C7972"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476BC010" w14:textId="1D3694E4"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A predefined set of Ear Claim Benefit data rules, enumerations and statistical model that can be </w:t>
            </w:r>
            <w:del w:id="561" w:author="Author">
              <w:r w:rsidRPr="00725EC4" w:rsidDel="008D5E7E">
                <w:rPr>
                  <w:rFonts w:ascii="Calibri" w:hAnsi="Calibri"/>
                  <w:color w:val="000000"/>
                  <w:sz w:val="20"/>
                  <w:szCs w:val="20"/>
                </w:rPr>
                <w:delText>use</w:delText>
              </w:r>
            </w:del>
            <w:ins w:id="562" w:author="Author">
              <w:r w:rsidR="008D5E7E" w:rsidRPr="00725EC4">
                <w:rPr>
                  <w:rFonts w:ascii="Calibri" w:hAnsi="Calibri"/>
                  <w:color w:val="000000"/>
                  <w:sz w:val="20"/>
                  <w:szCs w:val="20"/>
                </w:rPr>
                <w:t>used</w:t>
              </w:r>
            </w:ins>
            <w:r w:rsidRPr="00725EC4">
              <w:rPr>
                <w:rFonts w:ascii="Calibri" w:hAnsi="Calibri"/>
                <w:color w:val="000000"/>
                <w:sz w:val="20"/>
                <w:szCs w:val="20"/>
              </w:rPr>
              <w:t xml:space="preserve"> to predict future VA potential claims for a Claimant </w:t>
            </w:r>
          </w:p>
        </w:tc>
      </w:tr>
      <w:tr w:rsidR="00725EC4" w:rsidRPr="00725EC4" w14:paraId="441BC55F"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13B3F7B9"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Keen</w:t>
            </w:r>
          </w:p>
        </w:tc>
        <w:tc>
          <w:tcPr>
            <w:tcW w:w="1462" w:type="dxa"/>
            <w:tcBorders>
              <w:top w:val="nil"/>
              <w:left w:val="nil"/>
              <w:bottom w:val="single" w:sz="4" w:space="0" w:color="auto"/>
              <w:right w:val="single" w:sz="4" w:space="0" w:color="auto"/>
            </w:tcBorders>
            <w:shd w:val="clear" w:color="auto" w:fill="auto"/>
            <w:noWrap/>
            <w:vAlign w:val="bottom"/>
            <w:hideMark/>
          </w:tcPr>
          <w:p w14:paraId="7A3326EE"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1769778B" w14:textId="42D4BB43"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A predefined set of Knee Claim Benefit data rules, enumerations and statistical model that can be </w:t>
            </w:r>
            <w:del w:id="563" w:author="Author">
              <w:r w:rsidRPr="00725EC4" w:rsidDel="008D5E7E">
                <w:rPr>
                  <w:rFonts w:ascii="Calibri" w:hAnsi="Calibri"/>
                  <w:color w:val="000000"/>
                  <w:sz w:val="20"/>
                  <w:szCs w:val="20"/>
                </w:rPr>
                <w:delText>use</w:delText>
              </w:r>
            </w:del>
            <w:ins w:id="564" w:author="Author">
              <w:r w:rsidR="008D5E7E" w:rsidRPr="00725EC4">
                <w:rPr>
                  <w:rFonts w:ascii="Calibri" w:hAnsi="Calibri"/>
                  <w:color w:val="000000"/>
                  <w:sz w:val="20"/>
                  <w:szCs w:val="20"/>
                </w:rPr>
                <w:t>used</w:t>
              </w:r>
            </w:ins>
            <w:r w:rsidRPr="00725EC4">
              <w:rPr>
                <w:rFonts w:ascii="Calibri" w:hAnsi="Calibri"/>
                <w:color w:val="000000"/>
                <w:sz w:val="20"/>
                <w:szCs w:val="20"/>
              </w:rPr>
              <w:t xml:space="preserve"> to predict future VA potential claims for a Claimant </w:t>
            </w:r>
          </w:p>
        </w:tc>
      </w:tr>
      <w:tr w:rsidR="00725EC4" w:rsidRPr="00725EC4" w14:paraId="6E2E76BC"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786F97FD"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Rating Model</w:t>
            </w:r>
          </w:p>
        </w:tc>
        <w:tc>
          <w:tcPr>
            <w:tcW w:w="1462" w:type="dxa"/>
            <w:tcBorders>
              <w:top w:val="nil"/>
              <w:left w:val="nil"/>
              <w:bottom w:val="single" w:sz="4" w:space="0" w:color="auto"/>
              <w:right w:val="single" w:sz="4" w:space="0" w:color="auto"/>
            </w:tcBorders>
            <w:shd w:val="clear" w:color="auto" w:fill="auto"/>
            <w:noWrap/>
            <w:vAlign w:val="bottom"/>
            <w:hideMark/>
          </w:tcPr>
          <w:p w14:paraId="6C26B3E0"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23CF9907" w14:textId="0B2DBC51"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A predefined set of data rules, enumerations and statistical model that can be </w:t>
            </w:r>
            <w:del w:id="565" w:author="Author">
              <w:r w:rsidRPr="00725EC4" w:rsidDel="008D5E7E">
                <w:rPr>
                  <w:rFonts w:ascii="Calibri" w:hAnsi="Calibri"/>
                  <w:color w:val="000000"/>
                  <w:sz w:val="20"/>
                  <w:szCs w:val="20"/>
                </w:rPr>
                <w:delText>use</w:delText>
              </w:r>
            </w:del>
            <w:ins w:id="566" w:author="Author">
              <w:r w:rsidR="008D5E7E" w:rsidRPr="00725EC4">
                <w:rPr>
                  <w:rFonts w:ascii="Calibri" w:hAnsi="Calibri"/>
                  <w:color w:val="000000"/>
                  <w:sz w:val="20"/>
                  <w:szCs w:val="20"/>
                </w:rPr>
                <w:t>used</w:t>
              </w:r>
            </w:ins>
            <w:r w:rsidRPr="00725EC4">
              <w:rPr>
                <w:rFonts w:ascii="Calibri" w:hAnsi="Calibri"/>
                <w:color w:val="000000"/>
                <w:sz w:val="20"/>
                <w:szCs w:val="20"/>
              </w:rPr>
              <w:t xml:space="preserve"> to predict future VA potential claims for a Claimant </w:t>
            </w:r>
          </w:p>
        </w:tc>
      </w:tr>
      <w:tr w:rsidR="00725EC4" w:rsidRPr="00725EC4" w14:paraId="7A374EF9" w14:textId="77777777" w:rsidTr="00D97A1B">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078DF84C"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Benefit Claim</w:t>
            </w:r>
          </w:p>
        </w:tc>
        <w:tc>
          <w:tcPr>
            <w:tcW w:w="1462" w:type="dxa"/>
            <w:tcBorders>
              <w:top w:val="nil"/>
              <w:left w:val="nil"/>
              <w:bottom w:val="single" w:sz="4" w:space="0" w:color="auto"/>
              <w:right w:val="single" w:sz="4" w:space="0" w:color="auto"/>
            </w:tcBorders>
            <w:shd w:val="clear" w:color="auto" w:fill="auto"/>
            <w:noWrap/>
            <w:vAlign w:val="bottom"/>
            <w:hideMark/>
          </w:tcPr>
          <w:p w14:paraId="6C7B2198"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4AC4C7F1"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A submitted benefit request for benefit entitlement a Claimant has requested to be provided based on service</w:t>
            </w:r>
          </w:p>
        </w:tc>
      </w:tr>
      <w:tr w:rsidR="00725EC4" w:rsidRPr="00725EC4" w14:paraId="37C1E843" w14:textId="77777777" w:rsidTr="00D97A1B">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36DDB246"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Claimant</w:t>
            </w:r>
          </w:p>
        </w:tc>
        <w:tc>
          <w:tcPr>
            <w:tcW w:w="1462" w:type="dxa"/>
            <w:tcBorders>
              <w:top w:val="nil"/>
              <w:left w:val="nil"/>
              <w:bottom w:val="single" w:sz="4" w:space="0" w:color="auto"/>
              <w:right w:val="single" w:sz="4" w:space="0" w:color="auto"/>
            </w:tcBorders>
            <w:shd w:val="clear" w:color="auto" w:fill="auto"/>
            <w:noWrap/>
            <w:vAlign w:val="bottom"/>
            <w:hideMark/>
          </w:tcPr>
          <w:p w14:paraId="720CFF2B"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77A6095B"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A veteran of the US Defense Department that have applied for benefits entitlement </w:t>
            </w:r>
          </w:p>
        </w:tc>
      </w:tr>
      <w:tr w:rsidR="00725EC4" w:rsidRPr="00725EC4" w14:paraId="1F42329A" w14:textId="77777777" w:rsidTr="00D97A1B">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24F82417" w14:textId="4A0E0E0E"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Rating Decision </w:t>
            </w:r>
            <w:del w:id="567" w:author="Author">
              <w:r w:rsidRPr="00725EC4" w:rsidDel="005A6463">
                <w:rPr>
                  <w:rFonts w:ascii="Calibri" w:hAnsi="Calibri"/>
                  <w:color w:val="000000"/>
                  <w:sz w:val="20"/>
                  <w:szCs w:val="20"/>
                </w:rPr>
                <w:delText>Expection</w:delText>
              </w:r>
            </w:del>
            <w:ins w:id="568" w:author="Author">
              <w:r w:rsidR="005A6463" w:rsidRPr="00725EC4">
                <w:rPr>
                  <w:rFonts w:ascii="Calibri" w:hAnsi="Calibri"/>
                  <w:color w:val="000000"/>
                  <w:sz w:val="20"/>
                  <w:szCs w:val="20"/>
                </w:rPr>
                <w:t>Expectation</w:t>
              </w:r>
            </w:ins>
          </w:p>
        </w:tc>
        <w:tc>
          <w:tcPr>
            <w:tcW w:w="1462" w:type="dxa"/>
            <w:tcBorders>
              <w:top w:val="nil"/>
              <w:left w:val="nil"/>
              <w:bottom w:val="single" w:sz="4" w:space="0" w:color="auto"/>
              <w:right w:val="single" w:sz="4" w:space="0" w:color="auto"/>
            </w:tcBorders>
            <w:shd w:val="clear" w:color="auto" w:fill="auto"/>
            <w:noWrap/>
            <w:vAlign w:val="bottom"/>
            <w:hideMark/>
          </w:tcPr>
          <w:p w14:paraId="5E8D4059"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6BEA86CC"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 xml:space="preserve">Past or current exceptions of applying a predictive model to a benefit claim. </w:t>
            </w:r>
          </w:p>
        </w:tc>
      </w:tr>
      <w:tr w:rsidR="00725EC4" w:rsidRPr="00725EC4" w14:paraId="42510B7D"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499C0667"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Role</w:t>
            </w:r>
          </w:p>
        </w:tc>
        <w:tc>
          <w:tcPr>
            <w:tcW w:w="1462" w:type="dxa"/>
            <w:tcBorders>
              <w:top w:val="nil"/>
              <w:left w:val="nil"/>
              <w:bottom w:val="single" w:sz="4" w:space="0" w:color="auto"/>
              <w:right w:val="single" w:sz="4" w:space="0" w:color="auto"/>
            </w:tcBorders>
            <w:shd w:val="clear" w:color="auto" w:fill="auto"/>
            <w:noWrap/>
            <w:vAlign w:val="bottom"/>
            <w:hideMark/>
          </w:tcPr>
          <w:p w14:paraId="01AE69B3"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1B19A80F"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The BCDS role assigned to a VA employee or contractor that is used to determine the person's privileges. List of BCDS roles: Rater, Model Agent, Administrator, Modeling Analyst</w:t>
            </w:r>
          </w:p>
        </w:tc>
      </w:tr>
      <w:tr w:rsidR="00725EC4" w:rsidRPr="00725EC4" w14:paraId="12E49FFD" w14:textId="77777777" w:rsidTr="00D97A1B">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3A328231"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Rating Model Result</w:t>
            </w:r>
          </w:p>
        </w:tc>
        <w:tc>
          <w:tcPr>
            <w:tcW w:w="1462" w:type="dxa"/>
            <w:tcBorders>
              <w:top w:val="nil"/>
              <w:left w:val="nil"/>
              <w:bottom w:val="single" w:sz="4" w:space="0" w:color="auto"/>
              <w:right w:val="single" w:sz="4" w:space="0" w:color="auto"/>
            </w:tcBorders>
            <w:shd w:val="clear" w:color="auto" w:fill="auto"/>
            <w:noWrap/>
            <w:vAlign w:val="bottom"/>
            <w:hideMark/>
          </w:tcPr>
          <w:p w14:paraId="3EB96C17"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6A748379"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The result of applying Ear or Knee predictive model to historical and current benefit claim to determine the future supplemental benefit claim that BCDS user need to be aware of</w:t>
            </w:r>
          </w:p>
        </w:tc>
      </w:tr>
      <w:tr w:rsidR="00725EC4" w:rsidRPr="00725EC4" w14:paraId="72144C2F" w14:textId="77777777" w:rsidTr="00D97A1B">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67DA5705"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Permission</w:t>
            </w:r>
          </w:p>
        </w:tc>
        <w:tc>
          <w:tcPr>
            <w:tcW w:w="1462" w:type="dxa"/>
            <w:tcBorders>
              <w:top w:val="nil"/>
              <w:left w:val="nil"/>
              <w:bottom w:val="single" w:sz="4" w:space="0" w:color="auto"/>
              <w:right w:val="single" w:sz="4" w:space="0" w:color="auto"/>
            </w:tcBorders>
            <w:shd w:val="clear" w:color="auto" w:fill="auto"/>
            <w:noWrap/>
            <w:vAlign w:val="bottom"/>
            <w:hideMark/>
          </w:tcPr>
          <w:p w14:paraId="3E4937CE"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19EE9D46" w14:textId="77777777" w:rsidR="00725EC4" w:rsidRPr="00725EC4" w:rsidRDefault="00725EC4" w:rsidP="00725EC4">
            <w:pPr>
              <w:rPr>
                <w:rFonts w:ascii="Calibri" w:hAnsi="Calibri"/>
                <w:color w:val="000000"/>
                <w:sz w:val="20"/>
                <w:szCs w:val="20"/>
              </w:rPr>
            </w:pPr>
            <w:r w:rsidRPr="00725EC4">
              <w:rPr>
                <w:rFonts w:ascii="Calibri" w:hAnsi="Calibri"/>
                <w:color w:val="000000"/>
                <w:sz w:val="20"/>
                <w:szCs w:val="20"/>
              </w:rPr>
              <w:t>The security rights that is used to determine what a role can perform within BCDS application</w:t>
            </w:r>
          </w:p>
        </w:tc>
      </w:tr>
    </w:tbl>
    <w:p w14:paraId="0FBBAB67" w14:textId="77777777" w:rsidR="00725EC4" w:rsidRDefault="00725EC4" w:rsidP="008D0221">
      <w:pPr>
        <w:pStyle w:val="BodyText"/>
        <w:jc w:val="center"/>
      </w:pPr>
    </w:p>
    <w:p w14:paraId="2DAB3981" w14:textId="77777777" w:rsidR="008D0221" w:rsidRDefault="008D0221" w:rsidP="008D0221">
      <w:pPr>
        <w:pStyle w:val="Heading3"/>
      </w:pPr>
      <w:bookmarkStart w:id="569" w:name="_Toc381778368"/>
      <w:bookmarkStart w:id="570" w:name="_Toc420996811"/>
      <w:bookmarkStart w:id="571" w:name="_Toc442446142"/>
      <w:r>
        <w:t>Database Information</w:t>
      </w:r>
      <w:bookmarkEnd w:id="569"/>
      <w:bookmarkEnd w:id="570"/>
      <w:bookmarkEnd w:id="571"/>
    </w:p>
    <w:p w14:paraId="04FE06ED" w14:textId="77777777" w:rsidR="008D0221" w:rsidRDefault="008D0221" w:rsidP="008D0221">
      <w:pPr>
        <w:pStyle w:val="Caption"/>
      </w:pPr>
      <w:r w:rsidRPr="008D0221">
        <w:t>Table 9: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094"/>
        <w:gridCol w:w="2588"/>
        <w:gridCol w:w="2690"/>
      </w:tblGrid>
      <w:tr w:rsidR="001615A5" w:rsidRPr="008D0221" w14:paraId="3AF698CE" w14:textId="77777777" w:rsidTr="007C3A95">
        <w:trPr>
          <w:cantSplit/>
          <w:trHeight w:val="395"/>
          <w:tblHeader/>
        </w:trPr>
        <w:tc>
          <w:tcPr>
            <w:tcW w:w="2204" w:type="dxa"/>
            <w:shd w:val="clear" w:color="auto" w:fill="F2F2F2" w:themeFill="background1" w:themeFillShade="F2"/>
          </w:tcPr>
          <w:p w14:paraId="205C565D" w14:textId="77777777" w:rsidR="008D0221" w:rsidRPr="008D0221" w:rsidRDefault="008D0221" w:rsidP="008D0221">
            <w:pPr>
              <w:pStyle w:val="TableHeading"/>
            </w:pPr>
            <w:bookmarkStart w:id="572" w:name="ColumnTitle_20"/>
            <w:bookmarkEnd w:id="572"/>
            <w:r w:rsidRPr="008D0221">
              <w:t>Database Name</w:t>
            </w:r>
          </w:p>
        </w:tc>
        <w:tc>
          <w:tcPr>
            <w:tcW w:w="2094" w:type="dxa"/>
            <w:shd w:val="clear" w:color="auto" w:fill="F2F2F2" w:themeFill="background1" w:themeFillShade="F2"/>
          </w:tcPr>
          <w:p w14:paraId="116A0455" w14:textId="77777777" w:rsidR="008D0221" w:rsidRPr="008D0221" w:rsidRDefault="008D0221" w:rsidP="008D0221">
            <w:pPr>
              <w:pStyle w:val="TableHeading"/>
            </w:pPr>
            <w:r w:rsidRPr="008D0221">
              <w:t>Description</w:t>
            </w:r>
          </w:p>
        </w:tc>
        <w:tc>
          <w:tcPr>
            <w:tcW w:w="2588" w:type="dxa"/>
            <w:shd w:val="clear" w:color="auto" w:fill="F2F2F2" w:themeFill="background1" w:themeFillShade="F2"/>
          </w:tcPr>
          <w:p w14:paraId="2B34DC7D" w14:textId="77777777" w:rsidR="008D0221" w:rsidRPr="008D0221" w:rsidRDefault="008D0221" w:rsidP="008D0221">
            <w:pPr>
              <w:pStyle w:val="TableHeading"/>
            </w:pPr>
            <w:r w:rsidRPr="008D0221">
              <w:t>Type</w:t>
            </w:r>
          </w:p>
        </w:tc>
        <w:tc>
          <w:tcPr>
            <w:tcW w:w="2690" w:type="dxa"/>
            <w:shd w:val="clear" w:color="auto" w:fill="F2F2F2" w:themeFill="background1" w:themeFillShade="F2"/>
          </w:tcPr>
          <w:p w14:paraId="25FB7650" w14:textId="77777777" w:rsidR="008D0221" w:rsidRPr="008D0221" w:rsidRDefault="008D0221" w:rsidP="008D0221">
            <w:pPr>
              <w:pStyle w:val="TableHeading"/>
            </w:pPr>
            <w:r w:rsidRPr="008D0221">
              <w:t>Steward</w:t>
            </w:r>
          </w:p>
        </w:tc>
      </w:tr>
      <w:tr w:rsidR="002635BF" w:rsidRPr="002635BF" w14:paraId="2ED110F2" w14:textId="77777777" w:rsidTr="002635BF">
        <w:trPr>
          <w:cantSplit/>
          <w:trHeight w:val="2294"/>
        </w:trPr>
        <w:tc>
          <w:tcPr>
            <w:tcW w:w="2204" w:type="dxa"/>
            <w:shd w:val="clear" w:color="auto" w:fill="auto"/>
          </w:tcPr>
          <w:p w14:paraId="2150E417" w14:textId="12EE78F6" w:rsidR="008D0221" w:rsidRPr="002635BF" w:rsidRDefault="00725EC4" w:rsidP="008D0221">
            <w:pPr>
              <w:pStyle w:val="InstructionalTable"/>
              <w:rPr>
                <w:i w:val="0"/>
                <w:color w:val="auto"/>
              </w:rPr>
            </w:pPr>
            <w:r w:rsidRPr="002635BF">
              <w:rPr>
                <w:i w:val="0"/>
                <w:color w:val="auto"/>
              </w:rPr>
              <w:t>Model Repository</w:t>
            </w:r>
          </w:p>
        </w:tc>
        <w:tc>
          <w:tcPr>
            <w:tcW w:w="2094" w:type="dxa"/>
          </w:tcPr>
          <w:p w14:paraId="0572A589" w14:textId="6C126F4C" w:rsidR="007C3A95" w:rsidRPr="002635BF" w:rsidRDefault="007C3A95" w:rsidP="007C3A95">
            <w:pPr>
              <w:pStyle w:val="InstructionalTable"/>
              <w:rPr>
                <w:i w:val="0"/>
                <w:color w:val="auto"/>
              </w:rPr>
            </w:pPr>
            <w:r w:rsidRPr="002635BF">
              <w:rPr>
                <w:i w:val="0"/>
                <w:color w:val="auto"/>
              </w:rPr>
              <w:t>A data repository responsible for persisting Ear &amp; Knee predictive models and the associated data for operation of BCDS Application</w:t>
            </w:r>
          </w:p>
          <w:p w14:paraId="374B043F" w14:textId="61A325EB" w:rsidR="008D0221" w:rsidRPr="002635BF" w:rsidRDefault="008D0221" w:rsidP="008D0221">
            <w:pPr>
              <w:pStyle w:val="InstructionalTable"/>
              <w:rPr>
                <w:i w:val="0"/>
                <w:color w:val="auto"/>
              </w:rPr>
            </w:pPr>
          </w:p>
        </w:tc>
        <w:tc>
          <w:tcPr>
            <w:tcW w:w="2588" w:type="dxa"/>
            <w:shd w:val="clear" w:color="auto" w:fill="auto"/>
          </w:tcPr>
          <w:p w14:paraId="53EEC013" w14:textId="010CBBB4" w:rsidR="008D0221" w:rsidRPr="002635BF" w:rsidRDefault="007C3A95" w:rsidP="008D0221">
            <w:pPr>
              <w:pStyle w:val="InstructionalTable"/>
              <w:rPr>
                <w:i w:val="0"/>
                <w:color w:val="auto"/>
              </w:rPr>
            </w:pPr>
            <w:del w:id="573" w:author="Author">
              <w:r w:rsidRPr="002635BF" w:rsidDel="002635BF">
                <w:rPr>
                  <w:i w:val="0"/>
                  <w:color w:val="auto"/>
                </w:rPr>
                <w:delText>N/A</w:delText>
              </w:r>
            </w:del>
            <w:ins w:id="574" w:author="Author">
              <w:r w:rsidR="002635BF">
                <w:rPr>
                  <w:i w:val="0"/>
                  <w:color w:val="auto"/>
                </w:rPr>
                <w:t>TBD</w:t>
              </w:r>
            </w:ins>
          </w:p>
        </w:tc>
        <w:tc>
          <w:tcPr>
            <w:tcW w:w="2690" w:type="dxa"/>
            <w:shd w:val="clear" w:color="auto" w:fill="auto"/>
          </w:tcPr>
          <w:p w14:paraId="094B74EB" w14:textId="7FAD8FE8" w:rsidR="008D0221" w:rsidRPr="002635BF" w:rsidRDefault="007C3A95" w:rsidP="008D0221">
            <w:pPr>
              <w:pStyle w:val="InstructionalTable"/>
              <w:rPr>
                <w:i w:val="0"/>
                <w:color w:val="auto"/>
              </w:rPr>
            </w:pPr>
            <w:r w:rsidRPr="002635BF">
              <w:rPr>
                <w:i w:val="0"/>
                <w:color w:val="auto"/>
              </w:rPr>
              <w:t>TBD</w:t>
            </w:r>
          </w:p>
        </w:tc>
      </w:tr>
      <w:tr w:rsidR="007C3A95" w:rsidRPr="002635BF" w14:paraId="2076F8CB" w14:textId="77777777" w:rsidTr="003D34F4">
        <w:trPr>
          <w:cantSplit/>
          <w:trHeight w:val="665"/>
        </w:trPr>
        <w:tc>
          <w:tcPr>
            <w:tcW w:w="2204" w:type="dxa"/>
            <w:shd w:val="clear" w:color="auto" w:fill="auto"/>
          </w:tcPr>
          <w:p w14:paraId="5F4AD6B1" w14:textId="0F3351E6" w:rsidR="007C3A95" w:rsidRPr="002635BF" w:rsidDel="00725EC4" w:rsidRDefault="007C3A95" w:rsidP="008D0221">
            <w:pPr>
              <w:pStyle w:val="InstructionalTable"/>
              <w:rPr>
                <w:i w:val="0"/>
                <w:color w:val="auto"/>
              </w:rPr>
            </w:pPr>
            <w:r w:rsidRPr="002635BF">
              <w:rPr>
                <w:i w:val="0"/>
                <w:color w:val="auto"/>
              </w:rPr>
              <w:t>Reporting Repository</w:t>
            </w:r>
          </w:p>
        </w:tc>
        <w:tc>
          <w:tcPr>
            <w:tcW w:w="2094" w:type="dxa"/>
          </w:tcPr>
          <w:p w14:paraId="0A2CD3AC" w14:textId="76E65D04" w:rsidR="007C3A95" w:rsidRPr="002635BF" w:rsidRDefault="007C3A95" w:rsidP="007C3A95">
            <w:pPr>
              <w:pStyle w:val="InstructionalTable"/>
              <w:rPr>
                <w:i w:val="0"/>
                <w:color w:val="auto"/>
              </w:rPr>
            </w:pPr>
            <w:r w:rsidRPr="002635BF">
              <w:rPr>
                <w:i w:val="0"/>
                <w:color w:val="auto"/>
              </w:rPr>
              <w:t xml:space="preserve">A data repository responsible for persisting the results of </w:t>
            </w:r>
            <w:r w:rsidR="008C3E10" w:rsidRPr="002635BF">
              <w:rPr>
                <w:i w:val="0"/>
                <w:color w:val="auto"/>
              </w:rPr>
              <w:t>the</w:t>
            </w:r>
            <w:r w:rsidRPr="002635BF">
              <w:rPr>
                <w:i w:val="0"/>
                <w:color w:val="auto"/>
              </w:rPr>
              <w:t xml:space="preserve"> predictive model and ratings determination for </w:t>
            </w:r>
            <w:r w:rsidR="008C3E10" w:rsidRPr="002635BF">
              <w:rPr>
                <w:i w:val="0"/>
                <w:color w:val="auto"/>
              </w:rPr>
              <w:t>reporting and</w:t>
            </w:r>
            <w:r w:rsidRPr="002635BF">
              <w:rPr>
                <w:i w:val="0"/>
                <w:color w:val="auto"/>
              </w:rPr>
              <w:t xml:space="preserve"> analysis purpose</w:t>
            </w:r>
          </w:p>
          <w:p w14:paraId="551B2089" w14:textId="77777777" w:rsidR="007C3A95" w:rsidRPr="002635BF" w:rsidRDefault="007C3A95" w:rsidP="007C3A95">
            <w:pPr>
              <w:pStyle w:val="InstructionalTable"/>
              <w:rPr>
                <w:i w:val="0"/>
                <w:color w:val="auto"/>
              </w:rPr>
            </w:pPr>
          </w:p>
        </w:tc>
        <w:tc>
          <w:tcPr>
            <w:tcW w:w="2588" w:type="dxa"/>
            <w:shd w:val="clear" w:color="auto" w:fill="auto"/>
          </w:tcPr>
          <w:p w14:paraId="0CBC189D" w14:textId="2C2A1821" w:rsidR="007C3A95" w:rsidRPr="002635BF" w:rsidDel="007C3A95" w:rsidRDefault="0059297A" w:rsidP="008D0221">
            <w:pPr>
              <w:pStyle w:val="InstructionalTable"/>
              <w:rPr>
                <w:i w:val="0"/>
                <w:color w:val="auto"/>
              </w:rPr>
            </w:pPr>
            <w:del w:id="575" w:author="Author">
              <w:r w:rsidRPr="002635BF" w:rsidDel="002635BF">
                <w:rPr>
                  <w:i w:val="0"/>
                  <w:color w:val="auto"/>
                </w:rPr>
                <w:delText>N/A</w:delText>
              </w:r>
            </w:del>
            <w:ins w:id="576" w:author="Author">
              <w:r w:rsidR="002635BF">
                <w:rPr>
                  <w:i w:val="0"/>
                  <w:color w:val="auto"/>
                </w:rPr>
                <w:t>Oracle Database</w:t>
              </w:r>
            </w:ins>
          </w:p>
        </w:tc>
        <w:tc>
          <w:tcPr>
            <w:tcW w:w="2690" w:type="dxa"/>
            <w:shd w:val="clear" w:color="auto" w:fill="auto"/>
          </w:tcPr>
          <w:p w14:paraId="270907A4" w14:textId="2C0575B9" w:rsidR="007C3A95" w:rsidRPr="002635BF" w:rsidDel="007C3A95" w:rsidRDefault="0059297A" w:rsidP="008D0221">
            <w:pPr>
              <w:pStyle w:val="InstructionalTable"/>
              <w:rPr>
                <w:i w:val="0"/>
                <w:color w:val="auto"/>
              </w:rPr>
            </w:pPr>
            <w:r w:rsidRPr="002635BF">
              <w:rPr>
                <w:i w:val="0"/>
                <w:color w:val="auto"/>
              </w:rPr>
              <w:t>TBD</w:t>
            </w:r>
          </w:p>
        </w:tc>
      </w:tr>
      <w:tr w:rsidR="004C1E22" w:rsidRPr="002635BF" w14:paraId="27A4E334" w14:textId="77777777" w:rsidTr="003D34F4">
        <w:trPr>
          <w:cantSplit/>
          <w:trHeight w:val="665"/>
        </w:trPr>
        <w:tc>
          <w:tcPr>
            <w:tcW w:w="2204" w:type="dxa"/>
            <w:shd w:val="clear" w:color="auto" w:fill="auto"/>
          </w:tcPr>
          <w:p w14:paraId="1EAB8D04" w14:textId="7BAD173B" w:rsidR="004C1E22" w:rsidRPr="002635BF" w:rsidRDefault="004C1E22" w:rsidP="008D0221">
            <w:pPr>
              <w:pStyle w:val="InstructionalTable"/>
              <w:rPr>
                <w:i w:val="0"/>
                <w:color w:val="auto"/>
              </w:rPr>
            </w:pPr>
            <w:r w:rsidRPr="002635BF">
              <w:rPr>
                <w:i w:val="0"/>
                <w:color w:val="auto"/>
              </w:rPr>
              <w:t>Staging Repository</w:t>
            </w:r>
          </w:p>
        </w:tc>
        <w:tc>
          <w:tcPr>
            <w:tcW w:w="2094" w:type="dxa"/>
          </w:tcPr>
          <w:p w14:paraId="584AF11E" w14:textId="30A06661" w:rsidR="009B41A3" w:rsidRPr="002635BF" w:rsidRDefault="009B41A3" w:rsidP="009B41A3">
            <w:pPr>
              <w:pStyle w:val="InstructionalTable"/>
              <w:rPr>
                <w:i w:val="0"/>
                <w:color w:val="auto"/>
              </w:rPr>
            </w:pPr>
            <w:r w:rsidRPr="002635BF">
              <w:rPr>
                <w:i w:val="0"/>
                <w:color w:val="auto"/>
              </w:rPr>
              <w:t>A data repository responsible for staging of data and preparation of data and predictive models before processing</w:t>
            </w:r>
          </w:p>
          <w:p w14:paraId="364D8F85" w14:textId="77777777" w:rsidR="004C1E22" w:rsidRPr="002635BF" w:rsidRDefault="004C1E22" w:rsidP="007C3A95">
            <w:pPr>
              <w:pStyle w:val="InstructionalTable"/>
              <w:rPr>
                <w:i w:val="0"/>
                <w:color w:val="auto"/>
              </w:rPr>
            </w:pPr>
          </w:p>
        </w:tc>
        <w:tc>
          <w:tcPr>
            <w:tcW w:w="2588" w:type="dxa"/>
            <w:shd w:val="clear" w:color="auto" w:fill="auto"/>
          </w:tcPr>
          <w:p w14:paraId="5887BC94" w14:textId="3D5F0FA1" w:rsidR="004C1E22" w:rsidRPr="002635BF" w:rsidRDefault="009B41A3" w:rsidP="008D0221">
            <w:pPr>
              <w:pStyle w:val="InstructionalTable"/>
              <w:rPr>
                <w:i w:val="0"/>
                <w:color w:val="auto"/>
              </w:rPr>
            </w:pPr>
            <w:del w:id="577" w:author="Author">
              <w:r w:rsidRPr="002635BF" w:rsidDel="002635BF">
                <w:rPr>
                  <w:i w:val="0"/>
                  <w:color w:val="auto"/>
                </w:rPr>
                <w:delText>N/A</w:delText>
              </w:r>
            </w:del>
            <w:ins w:id="578" w:author="Author">
              <w:r w:rsidR="002635BF">
                <w:rPr>
                  <w:i w:val="0"/>
                  <w:color w:val="auto"/>
                </w:rPr>
                <w:t>TBD</w:t>
              </w:r>
            </w:ins>
          </w:p>
        </w:tc>
        <w:tc>
          <w:tcPr>
            <w:tcW w:w="2690" w:type="dxa"/>
            <w:shd w:val="clear" w:color="auto" w:fill="auto"/>
          </w:tcPr>
          <w:p w14:paraId="6A5A5CBE" w14:textId="35499C97" w:rsidR="004C1E22" w:rsidRPr="002635BF" w:rsidRDefault="009B41A3" w:rsidP="008D0221">
            <w:pPr>
              <w:pStyle w:val="InstructionalTable"/>
              <w:rPr>
                <w:i w:val="0"/>
                <w:color w:val="auto"/>
              </w:rPr>
            </w:pPr>
            <w:r w:rsidRPr="002635BF">
              <w:rPr>
                <w:i w:val="0"/>
                <w:color w:val="auto"/>
              </w:rPr>
              <w:t>TBD</w:t>
            </w:r>
          </w:p>
        </w:tc>
      </w:tr>
    </w:tbl>
    <w:p w14:paraId="2583E8E2" w14:textId="77777777" w:rsidR="008D0221" w:rsidRPr="001A1E37" w:rsidRDefault="008D0221" w:rsidP="008D0221">
      <w:pPr>
        <w:pStyle w:val="Heading3"/>
      </w:pPr>
      <w:bookmarkStart w:id="579" w:name="_Toc381778369"/>
      <w:bookmarkStart w:id="580" w:name="_Toc420996812"/>
      <w:bookmarkStart w:id="581" w:name="_Toc442446143"/>
      <w:r w:rsidRPr="001A1E37">
        <w:t>User Interface Data Mapping</w:t>
      </w:r>
      <w:bookmarkEnd w:id="579"/>
      <w:bookmarkEnd w:id="580"/>
      <w:bookmarkEnd w:id="581"/>
    </w:p>
    <w:p w14:paraId="3761681D" w14:textId="08123F81" w:rsidR="006100F2" w:rsidRPr="006100F2" w:rsidRDefault="006100F2" w:rsidP="006100F2">
      <w:pPr>
        <w:pStyle w:val="BodyText"/>
      </w:pPr>
      <w:r>
        <w:t>ffBCDS Application user interface (UI) in the application presentation layer will be available for end user to enter data</w:t>
      </w:r>
      <w:del w:id="582" w:author="Author">
        <w:r w:rsidDel="005A6463">
          <w:delText xml:space="preserve"> data</w:delText>
        </w:r>
      </w:del>
      <w:r>
        <w:t xml:space="preserve"> into the system. Direct end user access to the data repositories of BCDS will not be available. </w:t>
      </w:r>
    </w:p>
    <w:p w14:paraId="590FD384" w14:textId="77777777" w:rsidR="008D0221" w:rsidRPr="008D0221" w:rsidRDefault="008D0221" w:rsidP="008D0221">
      <w:pPr>
        <w:pStyle w:val="Heading4"/>
      </w:pPr>
      <w:bookmarkStart w:id="583" w:name="_Toc381778370"/>
      <w:bookmarkStart w:id="584" w:name="_Toc420996813"/>
      <w:bookmarkStart w:id="585" w:name="_Toc442446144"/>
      <w:r w:rsidRPr="008D0221">
        <w:t>Application Screen Interface</w:t>
      </w:r>
      <w:bookmarkEnd w:id="583"/>
      <w:bookmarkEnd w:id="584"/>
      <w:bookmarkEnd w:id="585"/>
    </w:p>
    <w:p w14:paraId="4F324B30" w14:textId="77777777" w:rsidR="008D0221" w:rsidRPr="008D0221" w:rsidRDefault="008D0221" w:rsidP="008D0221">
      <w:pPr>
        <w:pStyle w:val="InstructionalText1"/>
      </w:pPr>
      <w:r w:rsidRPr="008D0221">
        <w:t>Create a new subsection for each screen of the Graphical User Interface (GUI) that users will have access to, in order to enter or update information in the database.)</w:t>
      </w:r>
    </w:p>
    <w:p w14:paraId="577B6147" w14:textId="77777777" w:rsidR="008D0221" w:rsidRPr="008D0221" w:rsidRDefault="008D0221" w:rsidP="008D0221">
      <w:pPr>
        <w:pStyle w:val="Heading5"/>
      </w:pPr>
      <w:bookmarkStart w:id="586" w:name="_Toc381778371"/>
      <w:bookmarkStart w:id="587" w:name="_Toc420996814"/>
      <w:bookmarkStart w:id="588" w:name="_Toc442446145"/>
      <w:r w:rsidRPr="00B56F90">
        <w:rPr>
          <w:rFonts w:ascii="Times New Roman" w:hAnsi="Times New Roman" w:cs="Times New Roman"/>
          <w:b w:val="0"/>
          <w:i/>
          <w:color w:val="0000FF"/>
        </w:rPr>
        <w:t>&lt;Insert name of screen&gt;</w:t>
      </w:r>
      <w:bookmarkEnd w:id="586"/>
      <w:bookmarkEnd w:id="587"/>
      <w:bookmarkEnd w:id="588"/>
      <w:r w:rsidR="00B56F90">
        <w:t xml:space="preserve"> </w:t>
      </w:r>
    </w:p>
    <w:p w14:paraId="334FCFC3" w14:textId="77777777" w:rsidR="008D0221" w:rsidRDefault="001F2497" w:rsidP="008D0221">
      <w:pPr>
        <w:pStyle w:val="InstructionalText1"/>
      </w:pPr>
      <w:r>
        <w:fldChar w:fldCharType="begin"/>
      </w:r>
      <w:r>
        <w:instrText xml:space="preserve"> REF _Ref340635671 \h  \* MERGEFORMAT </w:instrText>
      </w:r>
      <w:r>
        <w:fldChar w:fldCharType="separate"/>
      </w:r>
      <w:r w:rsidR="004B3DE8" w:rsidRPr="00E31E41">
        <w:t xml:space="preserve">Figure </w:t>
      </w:r>
      <w:r w:rsidR="004B3DE8">
        <w:t>4</w:t>
      </w:r>
      <w:r w:rsidR="004B3DE8" w:rsidRPr="00E31E41">
        <w:t xml:space="preserve">: </w:t>
      </w:r>
      <w:r w:rsidR="004B3DE8" w:rsidRPr="004B3DE8">
        <w:t>&lt;screen name&gt;</w:t>
      </w:r>
      <w:r w:rsidR="004B3DE8" w:rsidRPr="00E31E41">
        <w:t xml:space="preserve"> Screen</w:t>
      </w:r>
      <w:r>
        <w:fldChar w:fldCharType="end"/>
      </w:r>
      <w:r w:rsidR="008D0221" w:rsidRPr="008D0221">
        <w:t xml:space="preserve"> represents the screen that &lt;describes what the screen accomplishes&gt;; Table 10 describes it. Paste a screenshot below and complete the table to describe the screen.</w:t>
      </w:r>
    </w:p>
    <w:p w14:paraId="17E2460E" w14:textId="77777777" w:rsidR="00E31E41" w:rsidRDefault="005B5B11" w:rsidP="00E31E41">
      <w:pPr>
        <w:pStyle w:val="BodyText"/>
      </w:pPr>
      <w:r>
        <w:rPr>
          <w:noProof/>
        </w:rPr>
        <mc:AlternateContent>
          <mc:Choice Requires="wps">
            <w:drawing>
              <wp:inline distT="0" distB="0" distL="0" distR="0" wp14:anchorId="28F59DB0" wp14:editId="71AF446C">
                <wp:extent cx="5836920" cy="1363980"/>
                <wp:effectExtent l="9525" t="8255" r="11430" b="8890"/>
                <wp:docPr id="14" name="Rectangle 6" descr="Empty place holder for a screen captur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6920" cy="1363980"/>
                        </a:xfrm>
                        <a:prstGeom prst="rect">
                          <a:avLst/>
                        </a:prstGeom>
                        <a:solidFill>
                          <a:srgbClr val="FFFFFF"/>
                        </a:solidFill>
                        <a:ln w="9525">
                          <a:solidFill>
                            <a:srgbClr val="000000"/>
                          </a:solidFill>
                          <a:miter lim="800000"/>
                          <a:headEnd/>
                          <a:tailEnd/>
                        </a:ln>
                      </wps:spPr>
                      <wps:txbx>
                        <w:txbxContent>
                          <w:p w14:paraId="574D9E40" w14:textId="77777777" w:rsidR="008D5E7E" w:rsidRDefault="008D5E7E" w:rsidP="00A15865">
                            <w:pPr>
                              <w:jc w:val="center"/>
                            </w:pPr>
                          </w:p>
                        </w:txbxContent>
                      </wps:txbx>
                      <wps:bodyPr rot="0" vert="horz" wrap="square" lIns="91440" tIns="45720" rIns="91440" bIns="45720" anchor="t" anchorCtr="0" upright="1">
                        <a:noAutofit/>
                      </wps:bodyPr>
                    </wps:wsp>
                  </a:graphicData>
                </a:graphic>
              </wp:inline>
            </w:drawing>
          </mc:Choice>
          <mc:Fallback>
            <w:pict>
              <v:rect w14:anchorId="28F59DB0" id="Rectangle 6" o:spid="_x0000_s1026" alt="Empty place holder for a screen capture" style="width:459.6pt;height:1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">
                <v:textbox>
                  <w:txbxContent>
                    <w:p w14:paraId="574D9E40" w14:textId="77777777" w:rsidR="008D5E7E" w:rsidRDefault="008D5E7E" w:rsidP="00A15865">
                      <w:pPr>
                        <w:jc w:val="center"/>
                      </w:pPr>
                    </w:p>
                  </w:txbxContent>
                </v:textbox>
                <w10:anchorlock/>
              </v:rect>
            </w:pict>
          </mc:Fallback>
        </mc:AlternateContent>
      </w:r>
    </w:p>
    <w:p w14:paraId="5EA6553C" w14:textId="77777777" w:rsidR="00E31E41" w:rsidRPr="00E31E41" w:rsidRDefault="00E31E41" w:rsidP="00E31E41">
      <w:pPr>
        <w:pStyle w:val="Caption"/>
      </w:pPr>
      <w:bookmarkStart w:id="589" w:name="_Ref340635671"/>
      <w:bookmarkStart w:id="590" w:name="_Ref340634947"/>
      <w:r w:rsidRPr="00E31E41">
        <w:t xml:space="preserve">Figure </w:t>
      </w:r>
      <w:r w:rsidR="000F1969">
        <w:fldChar w:fldCharType="begin"/>
      </w:r>
      <w:r w:rsidR="000842B6">
        <w:instrText xml:space="preserve"> SEQ Figure \* ARABIC </w:instrText>
      </w:r>
      <w:r w:rsidR="000F1969">
        <w:fldChar w:fldCharType="separate"/>
      </w:r>
      <w:r w:rsidR="004B3DE8">
        <w:rPr>
          <w:noProof/>
        </w:rPr>
        <w:t>4</w:t>
      </w:r>
      <w:r w:rsidR="000F1969">
        <w:rPr>
          <w:noProof/>
        </w:rPr>
        <w:fldChar w:fldCharType="end"/>
      </w:r>
      <w:r w:rsidRPr="00E31E41">
        <w:t xml:space="preserve">: </w:t>
      </w:r>
      <w:r w:rsidRPr="00E31E41">
        <w:rPr>
          <w:rFonts w:ascii="Times New Roman" w:hAnsi="Times New Roman" w:cs="Times New Roman"/>
          <w:b w:val="0"/>
          <w:i/>
          <w:color w:val="0000FF"/>
        </w:rPr>
        <w:t>&lt;screen name&gt;</w:t>
      </w:r>
      <w:r w:rsidRPr="00E31E41">
        <w:t xml:space="preserve"> Screen</w:t>
      </w:r>
      <w:bookmarkEnd w:id="589"/>
    </w:p>
    <w:p w14:paraId="2E20C9F2" w14:textId="77777777" w:rsidR="00E31E41" w:rsidRPr="00E31E41" w:rsidRDefault="00E31E41" w:rsidP="00E31E41">
      <w:pPr>
        <w:pStyle w:val="Caption"/>
      </w:pPr>
      <w:r w:rsidRPr="00E31E41">
        <w:t xml:space="preserve">Table </w:t>
      </w:r>
      <w:bookmarkEnd w:id="590"/>
      <w:r w:rsidRPr="00E31E41">
        <w:t xml:space="preserve">10: </w:t>
      </w:r>
      <w:r w:rsidRPr="00E31E41">
        <w:rPr>
          <w:rFonts w:ascii="Times New Roman" w:hAnsi="Times New Roman" w:cs="Times New Roman"/>
          <w:b w:val="0"/>
          <w:i/>
        </w:rPr>
        <w:t>&lt;</w:t>
      </w:r>
      <w:r w:rsidRPr="00E31E41">
        <w:rPr>
          <w:rFonts w:ascii="Times New Roman" w:hAnsi="Times New Roman" w:cs="Times New Roman"/>
          <w:b w:val="0"/>
          <w:i/>
          <w:color w:val="0000FF"/>
        </w:rPr>
        <w:t>screen name</w:t>
      </w:r>
      <w:r w:rsidRPr="00E31E41">
        <w:rPr>
          <w:rFonts w:ascii="Times New Roman" w:hAnsi="Times New Roman" w:cs="Times New Roman"/>
          <w:b w:val="0"/>
          <w:i/>
        </w:rPr>
        <w:t>&gt;</w:t>
      </w:r>
      <w:r w:rsidRPr="00E31E41">
        <w:t xml:space="preserve"> Screen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220"/>
        <w:gridCol w:w="2218"/>
        <w:gridCol w:w="2704"/>
      </w:tblGrid>
      <w:tr w:rsidR="001615A5" w:rsidRPr="00E31E41" w14:paraId="4F4EF74B" w14:textId="77777777" w:rsidTr="001615A5">
        <w:trPr>
          <w:cantSplit/>
          <w:tblHeader/>
        </w:trPr>
        <w:tc>
          <w:tcPr>
            <w:tcW w:w="1271" w:type="pct"/>
            <w:shd w:val="clear" w:color="auto" w:fill="F2F2F2" w:themeFill="background1" w:themeFillShade="F2"/>
          </w:tcPr>
          <w:p w14:paraId="3AF01903" w14:textId="77777777" w:rsidR="00E31E41" w:rsidRPr="00E31E41" w:rsidRDefault="00E31E41" w:rsidP="00E31E41">
            <w:pPr>
              <w:pStyle w:val="TableHeading"/>
            </w:pPr>
            <w:bookmarkStart w:id="591" w:name="ColumnTitle_21"/>
            <w:bookmarkEnd w:id="591"/>
            <w:r w:rsidRPr="00E31E41">
              <w:t>Graphical User Interface (GUI) Field</w:t>
            </w:r>
          </w:p>
        </w:tc>
        <w:tc>
          <w:tcPr>
            <w:tcW w:w="1159" w:type="pct"/>
            <w:shd w:val="clear" w:color="auto" w:fill="F2F2F2" w:themeFill="background1" w:themeFillShade="F2"/>
          </w:tcPr>
          <w:p w14:paraId="27FC6899" w14:textId="77777777" w:rsidR="00E31E41" w:rsidRPr="00E31E41" w:rsidRDefault="00E31E41" w:rsidP="00E31E41">
            <w:pPr>
              <w:pStyle w:val="TableHeading"/>
            </w:pPr>
            <w:r w:rsidRPr="00E31E41">
              <w:t>Table (Database Table that field connects to)</w:t>
            </w:r>
          </w:p>
        </w:tc>
        <w:tc>
          <w:tcPr>
            <w:tcW w:w="1158" w:type="pct"/>
            <w:shd w:val="clear" w:color="auto" w:fill="F2F2F2" w:themeFill="background1" w:themeFillShade="F2"/>
          </w:tcPr>
          <w:p w14:paraId="19458DA0" w14:textId="77777777" w:rsidR="00E31E41" w:rsidRPr="00E31E41" w:rsidRDefault="00E31E41" w:rsidP="00E31E41">
            <w:pPr>
              <w:pStyle w:val="TableHeading"/>
            </w:pPr>
            <w:r w:rsidRPr="00E31E41">
              <w:t>Field (Field in Table that the GUI field connects to)</w:t>
            </w:r>
          </w:p>
        </w:tc>
        <w:tc>
          <w:tcPr>
            <w:tcW w:w="1412" w:type="pct"/>
            <w:shd w:val="clear" w:color="auto" w:fill="F2F2F2" w:themeFill="background1" w:themeFillShade="F2"/>
          </w:tcPr>
          <w:p w14:paraId="1C56F703" w14:textId="77777777" w:rsidR="00E31E41" w:rsidRPr="00E31E41" w:rsidRDefault="00E31E41" w:rsidP="00E31E41">
            <w:pPr>
              <w:pStyle w:val="TableHeading"/>
            </w:pPr>
            <w:r w:rsidRPr="00E31E41">
              <w:t>Comments</w:t>
            </w:r>
          </w:p>
        </w:tc>
      </w:tr>
      <w:tr w:rsidR="00E31E41" w:rsidRPr="00E31E41" w14:paraId="5C6F0F2F" w14:textId="77777777" w:rsidTr="00AF6AA1">
        <w:trPr>
          <w:cantSplit/>
        </w:trPr>
        <w:tc>
          <w:tcPr>
            <w:tcW w:w="1271" w:type="pct"/>
            <w:shd w:val="clear" w:color="auto" w:fill="auto"/>
          </w:tcPr>
          <w:p w14:paraId="2371E3D8" w14:textId="77777777" w:rsidR="00E31E41" w:rsidRPr="00E31E41" w:rsidRDefault="00E31E41" w:rsidP="00E31E41">
            <w:pPr>
              <w:pStyle w:val="InstructionalTable"/>
            </w:pPr>
            <w:r w:rsidRPr="00E31E41">
              <w:t>&lt;Name&gt;</w:t>
            </w:r>
          </w:p>
        </w:tc>
        <w:tc>
          <w:tcPr>
            <w:tcW w:w="1159" w:type="pct"/>
          </w:tcPr>
          <w:p w14:paraId="633EA903" w14:textId="77777777" w:rsidR="00E31E41" w:rsidRPr="00E31E41" w:rsidRDefault="00E31E41" w:rsidP="00E31E41">
            <w:pPr>
              <w:pStyle w:val="InstructionalTable"/>
            </w:pPr>
            <w:r w:rsidRPr="00E31E41">
              <w:t>&lt;xxx&gt;</w:t>
            </w:r>
          </w:p>
        </w:tc>
        <w:tc>
          <w:tcPr>
            <w:tcW w:w="1158" w:type="pct"/>
            <w:shd w:val="clear" w:color="auto" w:fill="auto"/>
          </w:tcPr>
          <w:p w14:paraId="75E6C63B" w14:textId="77777777" w:rsidR="00E31E41" w:rsidRPr="00E31E41" w:rsidRDefault="00E31E41" w:rsidP="00E31E41">
            <w:pPr>
              <w:pStyle w:val="InstructionalTable"/>
            </w:pPr>
            <w:r w:rsidRPr="00E31E41">
              <w:t>&lt;PATIENT_ NAME&gt;</w:t>
            </w:r>
          </w:p>
        </w:tc>
        <w:tc>
          <w:tcPr>
            <w:tcW w:w="1412" w:type="pct"/>
            <w:shd w:val="clear" w:color="auto" w:fill="auto"/>
          </w:tcPr>
          <w:p w14:paraId="314FC616" w14:textId="77777777" w:rsidR="00E31E41" w:rsidRPr="00E31E41" w:rsidRDefault="00E31E41" w:rsidP="00E31E41">
            <w:pPr>
              <w:pStyle w:val="InstructionalTable"/>
            </w:pPr>
            <w:r w:rsidRPr="00E31E41">
              <w:t>&lt;Add any comments or descriptive information that would be relevant to the tester&gt;</w:t>
            </w:r>
          </w:p>
        </w:tc>
      </w:tr>
      <w:tr w:rsidR="00E31E41" w:rsidRPr="00E31E41" w14:paraId="09C38913" w14:textId="77777777" w:rsidTr="00AF6AA1">
        <w:trPr>
          <w:cantSplit/>
        </w:trPr>
        <w:tc>
          <w:tcPr>
            <w:tcW w:w="1271" w:type="pct"/>
            <w:shd w:val="clear" w:color="auto" w:fill="auto"/>
          </w:tcPr>
          <w:p w14:paraId="2BA66C12" w14:textId="77777777" w:rsidR="00E31E41" w:rsidRPr="00E31E41" w:rsidRDefault="00E31E41" w:rsidP="00E31E41">
            <w:pPr>
              <w:pStyle w:val="InstructionalTable"/>
            </w:pPr>
            <w:r w:rsidRPr="00E31E41">
              <w:t>&lt;SSN&gt;</w:t>
            </w:r>
          </w:p>
        </w:tc>
        <w:tc>
          <w:tcPr>
            <w:tcW w:w="1159" w:type="pct"/>
          </w:tcPr>
          <w:p w14:paraId="2A8CBAE5" w14:textId="77777777" w:rsidR="00E31E41" w:rsidRPr="00E31E41" w:rsidRDefault="00E31E41" w:rsidP="00E31E41">
            <w:pPr>
              <w:pStyle w:val="InstructionalTable"/>
            </w:pPr>
            <w:r w:rsidRPr="00E31E41">
              <w:t>&lt;xxx&gt;</w:t>
            </w:r>
          </w:p>
        </w:tc>
        <w:tc>
          <w:tcPr>
            <w:tcW w:w="1158" w:type="pct"/>
            <w:shd w:val="clear" w:color="auto" w:fill="auto"/>
          </w:tcPr>
          <w:p w14:paraId="73EA9A30" w14:textId="77777777" w:rsidR="00E31E41" w:rsidRPr="00E31E41" w:rsidRDefault="00E31E41" w:rsidP="00E31E41">
            <w:pPr>
              <w:pStyle w:val="InstructionalTable"/>
            </w:pPr>
            <w:r w:rsidRPr="00E31E41">
              <w:t>&lt;SSN&gt;</w:t>
            </w:r>
          </w:p>
        </w:tc>
        <w:tc>
          <w:tcPr>
            <w:tcW w:w="1412" w:type="pct"/>
            <w:shd w:val="clear" w:color="auto" w:fill="auto"/>
          </w:tcPr>
          <w:p w14:paraId="0A2A09B8" w14:textId="77777777" w:rsidR="00E31E41" w:rsidRPr="00E31E41" w:rsidRDefault="00E31E41" w:rsidP="00E31E41">
            <w:pPr>
              <w:pStyle w:val="InstructionalTable"/>
            </w:pPr>
          </w:p>
        </w:tc>
      </w:tr>
      <w:tr w:rsidR="00E31E41" w:rsidRPr="00E31E41" w14:paraId="097A1078" w14:textId="77777777" w:rsidTr="00AF6AA1">
        <w:trPr>
          <w:cantSplit/>
        </w:trPr>
        <w:tc>
          <w:tcPr>
            <w:tcW w:w="1271" w:type="pct"/>
            <w:shd w:val="clear" w:color="auto" w:fill="auto"/>
          </w:tcPr>
          <w:p w14:paraId="2D6E5E58" w14:textId="77777777" w:rsidR="00E31E41" w:rsidRPr="00E31E41" w:rsidRDefault="00E31E41" w:rsidP="00E31E41">
            <w:pPr>
              <w:pStyle w:val="InstructionalTable"/>
            </w:pPr>
            <w:r w:rsidRPr="00E31E41">
              <w:t>Date of Birth (Age)</w:t>
            </w:r>
          </w:p>
        </w:tc>
        <w:tc>
          <w:tcPr>
            <w:tcW w:w="1159" w:type="pct"/>
          </w:tcPr>
          <w:p w14:paraId="7E261189" w14:textId="77777777" w:rsidR="00E31E41" w:rsidRPr="00E31E41" w:rsidRDefault="00B46164" w:rsidP="00B46164">
            <w:pPr>
              <w:pStyle w:val="InstructionalTable"/>
            </w:pPr>
            <w:r>
              <w:t>&lt;y</w:t>
            </w:r>
            <w:r w:rsidR="00E31E41" w:rsidRPr="00E31E41">
              <w:t>yyy</w:t>
            </w:r>
            <w:r>
              <w:t>&gt;</w:t>
            </w:r>
          </w:p>
        </w:tc>
        <w:tc>
          <w:tcPr>
            <w:tcW w:w="1158" w:type="pct"/>
            <w:shd w:val="clear" w:color="auto" w:fill="auto"/>
          </w:tcPr>
          <w:p w14:paraId="157B9E1F" w14:textId="77777777" w:rsidR="00E31E41" w:rsidRPr="00E31E41" w:rsidRDefault="00E31E41" w:rsidP="00E31E41">
            <w:pPr>
              <w:pStyle w:val="InstructionalTable"/>
            </w:pPr>
            <w:r w:rsidRPr="00E31E41">
              <w:t>DATE_OF_BIRTH DATE_OF_DEATH (if deceased)</w:t>
            </w:r>
          </w:p>
        </w:tc>
        <w:tc>
          <w:tcPr>
            <w:tcW w:w="1412" w:type="pct"/>
            <w:shd w:val="clear" w:color="auto" w:fill="auto"/>
          </w:tcPr>
          <w:p w14:paraId="426DCDB9" w14:textId="77777777" w:rsidR="00E31E41" w:rsidRPr="00E31E41" w:rsidRDefault="00E31E41" w:rsidP="00E31E41">
            <w:pPr>
              <w:pStyle w:val="InstructionalTable"/>
            </w:pPr>
          </w:p>
        </w:tc>
      </w:tr>
    </w:tbl>
    <w:p w14:paraId="2AD69267" w14:textId="77777777" w:rsidR="009A5A47" w:rsidRPr="009A5A47" w:rsidRDefault="009A5A47" w:rsidP="009114DE">
      <w:pPr>
        <w:pStyle w:val="Heading4"/>
      </w:pPr>
      <w:bookmarkStart w:id="592" w:name="_Toc381778372"/>
      <w:bookmarkStart w:id="593" w:name="_Toc420996815"/>
      <w:bookmarkStart w:id="594" w:name="_Toc442446146"/>
      <w:r w:rsidRPr="009A5A47">
        <w:t>Application Report Interface</w:t>
      </w:r>
      <w:bookmarkEnd w:id="592"/>
      <w:bookmarkEnd w:id="593"/>
      <w:bookmarkEnd w:id="594"/>
    </w:p>
    <w:p w14:paraId="04BB45D9" w14:textId="77777777" w:rsidR="009A5A47" w:rsidRPr="009A5A47" w:rsidRDefault="009A5A47" w:rsidP="009114DE">
      <w:pPr>
        <w:pStyle w:val="InstructionalText1"/>
      </w:pPr>
      <w:r w:rsidRPr="009A5A47">
        <w:t>This section describes and defines the reports that will be available in the user interface, if applicable.</w:t>
      </w:r>
    </w:p>
    <w:p w14:paraId="1F7353CD" w14:textId="77777777" w:rsidR="009A5A47" w:rsidRPr="009A5A47" w:rsidRDefault="009A5A47" w:rsidP="009114DE">
      <w:pPr>
        <w:pStyle w:val="Heading5"/>
      </w:pPr>
      <w:bookmarkStart w:id="595" w:name="_Toc381778373"/>
      <w:bookmarkStart w:id="596" w:name="_Toc420996816"/>
      <w:bookmarkStart w:id="597" w:name="_Toc442446147"/>
      <w:r w:rsidRPr="00967EF0">
        <w:rPr>
          <w:rFonts w:ascii="Times New Roman" w:hAnsi="Times New Roman" w:cs="Times New Roman"/>
          <w:b w:val="0"/>
          <w:i/>
          <w:color w:val="0000FF"/>
        </w:rPr>
        <w:t>&lt;Insert name of report&gt;</w:t>
      </w:r>
      <w:bookmarkEnd w:id="595"/>
      <w:bookmarkEnd w:id="596"/>
      <w:bookmarkEnd w:id="597"/>
      <w:r w:rsidR="00967EF0">
        <w:t xml:space="preserve"> </w:t>
      </w:r>
    </w:p>
    <w:p w14:paraId="26629B44" w14:textId="77777777" w:rsidR="009A5A47" w:rsidRPr="009A5A47" w:rsidRDefault="009A5A47" w:rsidP="009114DE">
      <w:pPr>
        <w:pStyle w:val="InstructionalText1"/>
      </w:pPr>
      <w:r w:rsidRPr="009A5A47">
        <w:t>&lt;Create a new subsection for each report&gt; Figure 6 represent &lt;name&gt; screen and Table 16 describes it…</w:t>
      </w:r>
    </w:p>
    <w:p w14:paraId="2FEB5798" w14:textId="77777777" w:rsidR="009A5A47" w:rsidRPr="009A5A47" w:rsidRDefault="001F2497" w:rsidP="009114DE">
      <w:pPr>
        <w:pStyle w:val="InstructionalText1"/>
      </w:pPr>
      <w:r>
        <w:fldChar w:fldCharType="begin"/>
      </w:r>
      <w:r>
        <w:instrText xml:space="preserve"> REF _Ref340636621 \h  \* MERGEFORMAT </w:instrText>
      </w:r>
      <w:r>
        <w:fldChar w:fldCharType="separate"/>
      </w:r>
      <w:r w:rsidR="004B3DE8" w:rsidRPr="009114DE">
        <w:t xml:space="preserve">Figure </w:t>
      </w:r>
      <w:r w:rsidR="004B3DE8">
        <w:t>5</w:t>
      </w:r>
      <w:r>
        <w:fldChar w:fldCharType="end"/>
      </w:r>
      <w:r w:rsidR="009A5A47" w:rsidRPr="009A5A47">
        <w:t xml:space="preserve"> represents the &lt;report name&gt;; Table 11 describes it. Paste a screenshot of the report below and complete the table to describe the report.</w:t>
      </w:r>
    </w:p>
    <w:p w14:paraId="728C3E87" w14:textId="77777777" w:rsidR="00E31E41" w:rsidRDefault="005B5B11" w:rsidP="00E31E41">
      <w:pPr>
        <w:pStyle w:val="BodyText"/>
      </w:pPr>
      <w:r>
        <w:rPr>
          <w:noProof/>
        </w:rPr>
        <mc:AlternateContent>
          <mc:Choice Requires="wps">
            <w:drawing>
              <wp:inline distT="0" distB="0" distL="0" distR="0" wp14:anchorId="6BE0DB1E" wp14:editId="2C42FFB7">
                <wp:extent cx="5836920" cy="1463040"/>
                <wp:effectExtent l="9525" t="9525" r="11430" b="13335"/>
                <wp:docPr id="13" name="Rectangle 5" descr="Emply place holder for a graphic representing a repor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6920" cy="1463040"/>
                        </a:xfrm>
                        <a:prstGeom prst="rect">
                          <a:avLst/>
                        </a:prstGeom>
                        <a:solidFill>
                          <a:srgbClr val="FFFFFF"/>
                        </a:solidFill>
                        <a:ln w="9525">
                          <a:solidFill>
                            <a:srgbClr val="000000"/>
                          </a:solidFill>
                          <a:miter lim="800000"/>
                          <a:headEnd/>
                          <a:tailEnd/>
                        </a:ln>
                      </wps:spPr>
                      <wps:txbx>
                        <w:txbxContent>
                          <w:p w14:paraId="01976A6A" w14:textId="77777777" w:rsidR="008D5E7E" w:rsidRDefault="008D5E7E" w:rsidP="00FE1145">
                            <w:pPr>
                              <w:jc w:val="center"/>
                            </w:pPr>
                          </w:p>
                        </w:txbxContent>
                      </wps:txbx>
                      <wps:bodyPr rot="0" vert="horz" wrap="square" lIns="91440" tIns="45720" rIns="91440" bIns="45720" anchor="t" anchorCtr="0" upright="1">
                        <a:noAutofit/>
                      </wps:bodyPr>
                    </wps:wsp>
                  </a:graphicData>
                </a:graphic>
              </wp:inline>
            </w:drawing>
          </mc:Choice>
          <mc:Fallback>
            <w:pict>
              <v:rect w14:anchorId="6BE0DB1E" id="Rectangle 5" o:spid="_x0000_s1027" alt="Emply place holder for a graphic representing a report" style="width:459.6pt;height:1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">
                <v:textbox>
                  <w:txbxContent>
                    <w:p w14:paraId="01976A6A" w14:textId="77777777" w:rsidR="008D5E7E" w:rsidRDefault="008D5E7E" w:rsidP="00FE1145">
                      <w:pPr>
                        <w:jc w:val="center"/>
                      </w:pPr>
                    </w:p>
                  </w:txbxContent>
                </v:textbox>
                <w10:anchorlock/>
              </v:rect>
            </w:pict>
          </mc:Fallback>
        </mc:AlternateContent>
      </w:r>
    </w:p>
    <w:p w14:paraId="0947B8DB" w14:textId="77777777" w:rsidR="009114DE" w:rsidRPr="009114DE" w:rsidRDefault="009114DE" w:rsidP="009114DE">
      <w:pPr>
        <w:pStyle w:val="Caption"/>
        <w:rPr>
          <w:iCs/>
          <w:color w:val="0000FF"/>
        </w:rPr>
      </w:pPr>
      <w:bookmarkStart w:id="598" w:name="_Ref340636621"/>
      <w:r w:rsidRPr="009114DE">
        <w:t xml:space="preserve">Figure </w:t>
      </w:r>
      <w:r w:rsidR="000F1969">
        <w:fldChar w:fldCharType="begin"/>
      </w:r>
      <w:r w:rsidR="000842B6">
        <w:instrText xml:space="preserve"> SEQ Figure \* ARABIC </w:instrText>
      </w:r>
      <w:r w:rsidR="000F1969">
        <w:fldChar w:fldCharType="separate"/>
      </w:r>
      <w:r w:rsidR="004B3DE8">
        <w:rPr>
          <w:noProof/>
        </w:rPr>
        <w:t>5</w:t>
      </w:r>
      <w:r w:rsidR="000F1969">
        <w:rPr>
          <w:noProof/>
        </w:rPr>
        <w:fldChar w:fldCharType="end"/>
      </w:r>
      <w:bookmarkEnd w:id="598"/>
      <w:r w:rsidRPr="009114DE">
        <w:t xml:space="preserve">: </w:t>
      </w:r>
      <w:r w:rsidRPr="009114DE">
        <w:rPr>
          <w:rFonts w:ascii="Times New Roman" w:hAnsi="Times New Roman" w:cs="Times New Roman"/>
          <w:b w:val="0"/>
          <w:i/>
          <w:color w:val="0000FF"/>
        </w:rPr>
        <w:t>&lt; Report name&gt;</w:t>
      </w:r>
      <w:r w:rsidRPr="009114DE">
        <w:t xml:space="preserve"> Report</w:t>
      </w:r>
    </w:p>
    <w:p w14:paraId="1F8B6E1F" w14:textId="77777777" w:rsidR="009114DE" w:rsidRPr="009114DE" w:rsidRDefault="009114DE" w:rsidP="009114DE">
      <w:pPr>
        <w:spacing w:before="120"/>
        <w:rPr>
          <w:rFonts w:ascii="Garamond" w:hAnsi="Garamond"/>
          <w:iCs/>
          <w:color w:val="0000FF"/>
          <w:sz w:val="24"/>
        </w:rPr>
      </w:pPr>
    </w:p>
    <w:p w14:paraId="430C5675" w14:textId="77777777" w:rsidR="009114DE" w:rsidRPr="009114DE" w:rsidRDefault="009114DE" w:rsidP="009114DE">
      <w:pPr>
        <w:pStyle w:val="Caption"/>
        <w:rPr>
          <w:i/>
          <w:iCs/>
          <w:color w:val="0000FF"/>
          <w:sz w:val="24"/>
        </w:rPr>
      </w:pPr>
      <w:bookmarkStart w:id="599" w:name="_Ref340636778"/>
      <w:r w:rsidRPr="009114DE">
        <w:t xml:space="preserve">Table </w:t>
      </w:r>
      <w:bookmarkEnd w:id="599"/>
      <w:r w:rsidRPr="009114DE">
        <w:rPr>
          <w:noProof/>
        </w:rPr>
        <w:t>1</w:t>
      </w:r>
      <w:r w:rsidRPr="009114DE">
        <w:t xml:space="preserve">1: </w:t>
      </w:r>
      <w:r w:rsidRPr="009114DE">
        <w:rPr>
          <w:rFonts w:ascii="Times New Roman" w:hAnsi="Times New Roman" w:cs="Times New Roman"/>
          <w:b w:val="0"/>
          <w:i/>
          <w:color w:val="0000FF"/>
        </w:rPr>
        <w:t>&lt;</w:t>
      </w:r>
      <w:r>
        <w:rPr>
          <w:rFonts w:ascii="Times New Roman" w:hAnsi="Times New Roman" w:cs="Times New Roman"/>
          <w:b w:val="0"/>
          <w:i/>
          <w:color w:val="0000FF"/>
        </w:rPr>
        <w:t>R</w:t>
      </w:r>
      <w:r w:rsidRPr="009114DE">
        <w:rPr>
          <w:rFonts w:ascii="Times New Roman" w:hAnsi="Times New Roman" w:cs="Times New Roman"/>
          <w:b w:val="0"/>
          <w:i/>
          <w:color w:val="0000FF"/>
        </w:rPr>
        <w:t>eport name&gt;</w:t>
      </w:r>
      <w:r w:rsidRPr="009114DE">
        <w:t xml:space="preserv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E61EBB" w:rsidRPr="00A96BD7" w14:paraId="5869B22D" w14:textId="77777777" w:rsidTr="003D34F4">
        <w:trPr>
          <w:cantSplit/>
          <w:tblHeader/>
        </w:trPr>
        <w:tc>
          <w:tcPr>
            <w:tcW w:w="1090" w:type="pct"/>
            <w:shd w:val="clear" w:color="auto" w:fill="F2F2F2" w:themeFill="background1" w:themeFillShade="F2"/>
          </w:tcPr>
          <w:p w14:paraId="4B5D8D03" w14:textId="77777777" w:rsidR="00A96BD7" w:rsidRPr="00A96BD7" w:rsidRDefault="00A96BD7" w:rsidP="00A96BD7">
            <w:pPr>
              <w:pStyle w:val="TableHeading"/>
            </w:pPr>
            <w:bookmarkStart w:id="600" w:name="ColumnTitle_22"/>
            <w:bookmarkEnd w:id="600"/>
            <w:r w:rsidRPr="00A96BD7">
              <w:t>Report Column</w:t>
            </w:r>
          </w:p>
        </w:tc>
        <w:tc>
          <w:tcPr>
            <w:tcW w:w="3910" w:type="pct"/>
            <w:shd w:val="clear" w:color="auto" w:fill="F2F2F2" w:themeFill="background1" w:themeFillShade="F2"/>
          </w:tcPr>
          <w:p w14:paraId="5EF78301" w14:textId="77777777" w:rsidR="00A96BD7" w:rsidRPr="00A96BD7" w:rsidRDefault="00A96BD7" w:rsidP="00A96BD7">
            <w:pPr>
              <w:pStyle w:val="TableHeading"/>
            </w:pPr>
            <w:r w:rsidRPr="00A96BD7">
              <w:t xml:space="preserve">Data Source </w:t>
            </w:r>
            <w:r w:rsidRPr="00A96BD7">
              <w:rPr>
                <w:rFonts w:ascii="Times New Roman" w:hAnsi="Times New Roman" w:cs="Times New Roman"/>
                <w:b w:val="0"/>
                <w:i/>
                <w:color w:val="0000FF"/>
              </w:rPr>
              <w:t>&lt;</w:t>
            </w:r>
            <w:r w:rsidR="00B46164" w:rsidRPr="00A96BD7">
              <w:rPr>
                <w:rFonts w:ascii="Times New Roman" w:hAnsi="Times New Roman" w:cs="Times New Roman"/>
                <w:b w:val="0"/>
                <w:i/>
                <w:color w:val="0000FF"/>
              </w:rPr>
              <w:t>Table Name</w:t>
            </w:r>
            <w:r w:rsidRPr="00A96BD7">
              <w:rPr>
                <w:rFonts w:ascii="Times New Roman" w:hAnsi="Times New Roman" w:cs="Times New Roman"/>
                <w:b w:val="0"/>
                <w:i/>
                <w:color w:val="0000FF"/>
              </w:rPr>
              <w:t xml:space="preserve">. </w:t>
            </w:r>
            <w:r w:rsidR="00B46164" w:rsidRPr="00A96BD7">
              <w:rPr>
                <w:rFonts w:ascii="Times New Roman" w:hAnsi="Times New Roman" w:cs="Times New Roman"/>
                <w:b w:val="0"/>
                <w:i/>
                <w:color w:val="0000FF"/>
              </w:rPr>
              <w:t>Fieldname</w:t>
            </w:r>
            <w:r w:rsidRPr="00A96BD7">
              <w:rPr>
                <w:rFonts w:ascii="Times New Roman" w:hAnsi="Times New Roman" w:cs="Times New Roman"/>
                <w:b w:val="0"/>
                <w:i/>
                <w:color w:val="0000FF"/>
              </w:rPr>
              <w:t>&gt;</w:t>
            </w:r>
          </w:p>
        </w:tc>
      </w:tr>
      <w:tr w:rsidR="00A96BD7" w:rsidRPr="00A96BD7" w14:paraId="418A989D" w14:textId="77777777" w:rsidTr="003D34F4">
        <w:trPr>
          <w:cantSplit/>
        </w:trPr>
        <w:tc>
          <w:tcPr>
            <w:tcW w:w="1090" w:type="pct"/>
            <w:shd w:val="clear" w:color="auto" w:fill="auto"/>
          </w:tcPr>
          <w:p w14:paraId="69E54901" w14:textId="77777777" w:rsidR="00A96BD7" w:rsidRPr="00A96BD7" w:rsidRDefault="00A96BD7" w:rsidP="00A96BD7">
            <w:pPr>
              <w:pStyle w:val="TableText"/>
            </w:pPr>
            <w:r w:rsidRPr="00A96BD7">
              <w:t>Patient</w:t>
            </w:r>
          </w:p>
        </w:tc>
        <w:tc>
          <w:tcPr>
            <w:tcW w:w="3910" w:type="pct"/>
            <w:shd w:val="clear" w:color="auto" w:fill="auto"/>
          </w:tcPr>
          <w:p w14:paraId="1C2E9158" w14:textId="77777777" w:rsidR="00A96BD7" w:rsidRPr="00A96BD7" w:rsidRDefault="00A96BD7" w:rsidP="00A96BD7">
            <w:pPr>
              <w:pStyle w:val="InstructionalTable"/>
            </w:pPr>
            <w:r w:rsidRPr="00A96BD7">
              <w:t>&lt;xxx.PATIENT_NAME&gt;</w:t>
            </w:r>
          </w:p>
        </w:tc>
      </w:tr>
      <w:tr w:rsidR="00A96BD7" w:rsidRPr="00A96BD7" w14:paraId="2C2F4414" w14:textId="77777777" w:rsidTr="003D34F4">
        <w:trPr>
          <w:cantSplit/>
        </w:trPr>
        <w:tc>
          <w:tcPr>
            <w:tcW w:w="1090" w:type="pct"/>
            <w:shd w:val="clear" w:color="auto" w:fill="auto"/>
          </w:tcPr>
          <w:p w14:paraId="7D0D88FC" w14:textId="77777777" w:rsidR="00A96BD7" w:rsidRPr="00A96BD7" w:rsidRDefault="00A96BD7" w:rsidP="00A96BD7">
            <w:pPr>
              <w:pStyle w:val="TableText"/>
            </w:pPr>
            <w:r w:rsidRPr="00A96BD7">
              <w:t>SSN</w:t>
            </w:r>
          </w:p>
        </w:tc>
        <w:tc>
          <w:tcPr>
            <w:tcW w:w="3910" w:type="pct"/>
            <w:shd w:val="clear" w:color="auto" w:fill="auto"/>
          </w:tcPr>
          <w:p w14:paraId="0B4D3678" w14:textId="77777777" w:rsidR="00A96BD7" w:rsidRPr="00A96BD7" w:rsidRDefault="00A96BD7" w:rsidP="00A96BD7">
            <w:pPr>
              <w:pStyle w:val="InstructionalTable"/>
            </w:pPr>
            <w:r w:rsidRPr="00A96BD7">
              <w:t>&lt;xxx.SSN&gt;</w:t>
            </w:r>
          </w:p>
        </w:tc>
      </w:tr>
      <w:tr w:rsidR="00A96BD7" w:rsidRPr="00A96BD7" w14:paraId="7960349E" w14:textId="77777777" w:rsidTr="003D34F4">
        <w:trPr>
          <w:cantSplit/>
        </w:trPr>
        <w:tc>
          <w:tcPr>
            <w:tcW w:w="1090" w:type="pct"/>
            <w:shd w:val="clear" w:color="auto" w:fill="auto"/>
          </w:tcPr>
          <w:p w14:paraId="2C538CBB" w14:textId="77777777" w:rsidR="00A96BD7" w:rsidRPr="00A96BD7" w:rsidRDefault="00A96BD7" w:rsidP="00A96BD7">
            <w:pPr>
              <w:pStyle w:val="TableText"/>
            </w:pPr>
            <w:r w:rsidRPr="00A96BD7">
              <w:t>DoB</w:t>
            </w:r>
          </w:p>
        </w:tc>
        <w:tc>
          <w:tcPr>
            <w:tcW w:w="3910" w:type="pct"/>
            <w:shd w:val="clear" w:color="auto" w:fill="auto"/>
          </w:tcPr>
          <w:p w14:paraId="1C4AB721" w14:textId="77777777" w:rsidR="00A96BD7" w:rsidRPr="00A96BD7" w:rsidRDefault="00A96BD7" w:rsidP="00A96BD7">
            <w:pPr>
              <w:pStyle w:val="InstructionalTable"/>
            </w:pPr>
            <w:r w:rsidRPr="00A96BD7">
              <w:t>&lt;yyyy.DATE_OF_BIRTH&gt;</w:t>
            </w:r>
          </w:p>
        </w:tc>
      </w:tr>
    </w:tbl>
    <w:p w14:paraId="7ACF841C" w14:textId="77777777" w:rsidR="00A96BD7" w:rsidRDefault="00A96BD7" w:rsidP="00A96BD7">
      <w:pPr>
        <w:pStyle w:val="Heading4"/>
      </w:pPr>
      <w:bookmarkStart w:id="601" w:name="_Toc381778374"/>
      <w:bookmarkStart w:id="602" w:name="_Toc420996817"/>
      <w:bookmarkStart w:id="603" w:name="_Toc442446148"/>
      <w:r>
        <w:t>Unmapped Data Element</w:t>
      </w:r>
      <w:bookmarkEnd w:id="601"/>
      <w:bookmarkEnd w:id="602"/>
      <w:bookmarkEnd w:id="603"/>
    </w:p>
    <w:p w14:paraId="060C29F9" w14:textId="77777777" w:rsidR="00A96BD7" w:rsidRDefault="00A96BD7" w:rsidP="00A96BD7">
      <w:pPr>
        <w:pStyle w:val="InstructionalText1"/>
      </w:pPr>
      <w:r>
        <w:t>In this section describe any database element that was not mapped to a screen and the reason the data element(s) was not mapped. This section may be skipped if there is no User Interface involved in the project, such a building a service offering etc.</w:t>
      </w:r>
    </w:p>
    <w:p w14:paraId="1BB2FC6B" w14:textId="77777777" w:rsidR="00A96BD7" w:rsidRDefault="00A96BD7" w:rsidP="00A96BD7">
      <w:pPr>
        <w:pStyle w:val="Heading2"/>
      </w:pPr>
      <w:bookmarkStart w:id="604" w:name="_Toc381778375"/>
      <w:bookmarkStart w:id="605" w:name="_Toc420996818"/>
      <w:bookmarkStart w:id="606" w:name="_Toc442446149"/>
      <w:r>
        <w:t>Conceptual Infrastructure Design</w:t>
      </w:r>
      <w:bookmarkEnd w:id="604"/>
      <w:bookmarkEnd w:id="605"/>
      <w:bookmarkEnd w:id="606"/>
    </w:p>
    <w:p w14:paraId="3C8A48DF" w14:textId="77777777" w:rsidR="00262D80" w:rsidRDefault="00262D80" w:rsidP="00262D80"/>
    <w:p w14:paraId="201A6F1A" w14:textId="77777777" w:rsidR="00262D80" w:rsidRPr="00AB3F50" w:rsidRDefault="00262D80" w:rsidP="00262D80">
      <w:pPr>
        <w:jc w:val="both"/>
        <w:rPr>
          <w:sz w:val="24"/>
        </w:rPr>
      </w:pPr>
      <w:r w:rsidRPr="00AB3F50">
        <w:rPr>
          <w:sz w:val="24"/>
        </w:rPr>
        <w:t>The Infrastructure Architecture</w:t>
      </w:r>
      <w:r w:rsidR="00993A8E" w:rsidRPr="00AB3F50">
        <w:rPr>
          <w:sz w:val="24"/>
        </w:rPr>
        <w:t xml:space="preserve"> design</w:t>
      </w:r>
      <w:r w:rsidRPr="00AB3F50">
        <w:rPr>
          <w:sz w:val="24"/>
        </w:rPr>
        <w:t xml:space="preserve"> of the system defines the way in which the system architecture components are logically related and deployed to support the runtime execution of the BCDS solution.  The BCDS </w:t>
      </w:r>
      <w:r w:rsidR="00993A8E" w:rsidRPr="00AB3F50">
        <w:rPr>
          <w:sz w:val="24"/>
        </w:rPr>
        <w:t>application</w:t>
      </w:r>
      <w:r w:rsidRPr="00AB3F50">
        <w:rPr>
          <w:sz w:val="24"/>
        </w:rPr>
        <w:t xml:space="preserve"> environment is deployed in two configurations:  High Availability and Non-High Availability. The Production environment and prod-like environments are built as a High-Availability environment; while the majority of the non-production environments (i.e. Development, Testing) do not require the same availability and are built with less resilience and fail-over capability.</w:t>
      </w:r>
    </w:p>
    <w:p w14:paraId="3124F4FD" w14:textId="30F13CD4" w:rsidR="00262D80" w:rsidRPr="00AB3F50" w:rsidRDefault="00262D80" w:rsidP="00262D80">
      <w:pPr>
        <w:pStyle w:val="BodyText"/>
        <w:jc w:val="both"/>
        <w:rPr>
          <w:szCs w:val="24"/>
        </w:rPr>
      </w:pPr>
      <w:r w:rsidRPr="00AB3F50">
        <w:rPr>
          <w:szCs w:val="24"/>
        </w:rPr>
        <w:t xml:space="preserve">The </w:t>
      </w:r>
      <w:r w:rsidR="00C90487">
        <w:rPr>
          <w:szCs w:val="24"/>
        </w:rPr>
        <w:t xml:space="preserve">diagram </w:t>
      </w:r>
      <w:r w:rsidR="0033273A" w:rsidRPr="00AB3F50">
        <w:rPr>
          <w:szCs w:val="24"/>
        </w:rPr>
        <w:t xml:space="preserve">below </w:t>
      </w:r>
      <w:r w:rsidR="00C90487">
        <w:rPr>
          <w:szCs w:val="24"/>
        </w:rPr>
        <w:t xml:space="preserve">depicts our strategy for </w:t>
      </w:r>
      <w:r w:rsidRPr="00AB3F50">
        <w:rPr>
          <w:szCs w:val="24"/>
        </w:rPr>
        <w:t xml:space="preserve">High Level </w:t>
      </w:r>
      <w:r w:rsidR="00993A8E" w:rsidRPr="00AB3F50">
        <w:rPr>
          <w:szCs w:val="24"/>
        </w:rPr>
        <w:t>Non-High Availability</w:t>
      </w:r>
      <w:r w:rsidR="00C90487">
        <w:rPr>
          <w:szCs w:val="24"/>
        </w:rPr>
        <w:t xml:space="preserve">, </w:t>
      </w:r>
      <w:r w:rsidRPr="00AB3F50">
        <w:rPr>
          <w:szCs w:val="24"/>
        </w:rPr>
        <w:t>describ</w:t>
      </w:r>
      <w:r w:rsidR="00C90487">
        <w:rPr>
          <w:szCs w:val="24"/>
        </w:rPr>
        <w:t>ing</w:t>
      </w:r>
      <w:r w:rsidRPr="00AB3F50">
        <w:rPr>
          <w:szCs w:val="24"/>
        </w:rPr>
        <w:t xml:space="preserve"> the various connections and transport mechanisms used within the BCDS applications.</w:t>
      </w:r>
    </w:p>
    <w:p w14:paraId="71D75EC1" w14:textId="77777777" w:rsidR="0063676A" w:rsidRPr="0016687A" w:rsidRDefault="0063676A" w:rsidP="00262D80">
      <w:pPr>
        <w:pStyle w:val="BodyText"/>
        <w:jc w:val="both"/>
      </w:pPr>
    </w:p>
    <w:bookmarkStart w:id="607" w:name="_Toc381778376"/>
    <w:bookmarkStart w:id="608" w:name="_Toc420996819"/>
    <w:p w14:paraId="6E5B11F0" w14:textId="476C1802" w:rsidR="00ED134D" w:rsidDel="00B87714" w:rsidRDefault="00ED134D" w:rsidP="0063676A">
      <w:pPr>
        <w:rPr>
          <w:del w:id="609" w:author="Author"/>
        </w:rPr>
      </w:pPr>
      <w:del w:id="610" w:author="Author">
        <w:r w:rsidDel="00B87714">
          <w:object w:dxaOrig="12990" w:dyaOrig="7305" w14:anchorId="2158E606">
            <v:shape id="_x0000_i1026" type="#_x0000_t75" style="width:468pt;height:263.25pt" o:ole="">
              <v:imagedata r:id="rId22" o:title=""/>
            </v:shape>
            <o:OLEObject Type="Embed" ProgID="Visio.Drawing.15" ShapeID="_x0000_i1026" DrawAspect="Content" ObjectID="_1516188334" r:id="rId23"/>
          </w:object>
        </w:r>
        <w:bookmarkStart w:id="611" w:name="_Toc442446150"/>
        <w:bookmarkEnd w:id="611"/>
      </w:del>
    </w:p>
    <w:p w14:paraId="36CC1FE5" w14:textId="77777777" w:rsidR="00A96BD7" w:rsidRDefault="00A96BD7" w:rsidP="00A96BD7">
      <w:pPr>
        <w:pStyle w:val="Heading3"/>
      </w:pPr>
      <w:bookmarkStart w:id="612" w:name="_Toc442446151"/>
      <w:r>
        <w:t>System Criticality and High Availability</w:t>
      </w:r>
      <w:bookmarkEnd w:id="607"/>
      <w:bookmarkEnd w:id="608"/>
      <w:bookmarkEnd w:id="612"/>
      <w:r>
        <w:t xml:space="preserve"> </w:t>
      </w:r>
    </w:p>
    <w:p w14:paraId="4FF069D5" w14:textId="77777777" w:rsidR="006A05F5" w:rsidRDefault="006A05F5" w:rsidP="006A05F5">
      <w:pPr>
        <w:jc w:val="both"/>
      </w:pPr>
    </w:p>
    <w:p w14:paraId="252FCA25" w14:textId="77777777" w:rsidR="00B87714" w:rsidRDefault="006A05F5" w:rsidP="00165DD7">
      <w:pPr>
        <w:jc w:val="both"/>
        <w:rPr>
          <w:ins w:id="613" w:author="Author"/>
          <w:sz w:val="24"/>
        </w:rPr>
      </w:pPr>
      <w:r w:rsidRPr="00AB3F50">
        <w:rPr>
          <w:sz w:val="24"/>
        </w:rPr>
        <w:t>The infrastructure architecture includes the appropriate deployment and configuration of firewalls to define network segments. We place web servers in a Demilitarized Zone (DMZ) so that end-users can easily access these resources to conduct their business. The DMZ is protected from the Internet by a set of edge firewalls. Assets storing data are placed deeper in the network on an internal segment that is protected from the DMZ from an additional set of firewalls.</w:t>
      </w:r>
    </w:p>
    <w:p w14:paraId="551901D2" w14:textId="3FF4B2CD" w:rsidR="006A05F5" w:rsidRPr="00AB3F50" w:rsidDel="00B87714" w:rsidRDefault="006A05F5" w:rsidP="00165DD7">
      <w:pPr>
        <w:jc w:val="both"/>
        <w:rPr>
          <w:del w:id="614" w:author="Author"/>
          <w:sz w:val="24"/>
        </w:rPr>
      </w:pPr>
      <w:del w:id="615" w:author="Author">
        <w:r w:rsidRPr="00AB3F50" w:rsidDel="00B87714">
          <w:rPr>
            <w:sz w:val="24"/>
          </w:rPr>
          <w:delText xml:space="preserve"> </w:delText>
        </w:r>
      </w:del>
      <w:r w:rsidRPr="00AB3F50">
        <w:rPr>
          <w:sz w:val="24"/>
        </w:rPr>
        <w:t>Highly critical assets may be placed even deeper in the network in a highly secure network segment that is separated by yet more firewall.</w:t>
      </w:r>
    </w:p>
    <w:p w14:paraId="3B67AF47" w14:textId="693B2485" w:rsidR="006A05F5" w:rsidRPr="00AB3F50" w:rsidRDefault="00B87714" w:rsidP="00165DD7">
      <w:pPr>
        <w:jc w:val="both"/>
        <w:rPr>
          <w:sz w:val="24"/>
        </w:rPr>
      </w:pPr>
      <w:ins w:id="616" w:author="Author">
        <w:r>
          <w:rPr>
            <w:sz w:val="24"/>
          </w:rPr>
          <w:t xml:space="preserve"> </w:t>
        </w:r>
      </w:ins>
      <w:r w:rsidR="006A05F5" w:rsidRPr="00AB3F50">
        <w:rPr>
          <w:sz w:val="24"/>
        </w:rPr>
        <w:t>Our solution employs secure data transmission protocols, including the secure sockets layer (SSL) protocol and public key authentication, signing and encryption.</w:t>
      </w:r>
    </w:p>
    <w:p w14:paraId="13BC1668" w14:textId="77777777" w:rsidR="0033273A" w:rsidRPr="00AB3F50" w:rsidRDefault="0033273A" w:rsidP="00165DD7">
      <w:pPr>
        <w:pStyle w:val="BodyText"/>
        <w:jc w:val="both"/>
        <w:rPr>
          <w:szCs w:val="24"/>
        </w:rPr>
      </w:pPr>
      <w:r w:rsidRPr="00AB3F50">
        <w:rPr>
          <w:szCs w:val="24"/>
        </w:rPr>
        <w:t>The following figure describes the production high availability environment. This design is also used for select non-production environments that require the same configuration as production for testing purposes.</w:t>
      </w:r>
    </w:p>
    <w:p w14:paraId="31B43E91" w14:textId="77777777" w:rsidR="009C0601" w:rsidRDefault="00CC0F25" w:rsidP="0033273A">
      <w:pPr>
        <w:pStyle w:val="BodyText"/>
      </w:pPr>
      <w:r>
        <w:object w:dxaOrig="14546" w:dyaOrig="7522" w14:anchorId="6A7D4626">
          <v:shape id="_x0000_i1027" type="#_x0000_t75" style="width:468pt;height:241.5pt" o:ole="">
            <v:imagedata r:id="rId24" o:title=""/>
          </v:shape>
          <o:OLEObject Type="Embed" ProgID="Visio.Drawing.11" ShapeID="_x0000_i1027" DrawAspect="Content" ObjectID="_1516188335" r:id="rId25"/>
        </w:object>
      </w:r>
    </w:p>
    <w:p w14:paraId="6AD10FA6" w14:textId="74A9CB78" w:rsidR="00CC0F25" w:rsidRDefault="00CC0F25" w:rsidP="00CC0F25">
      <w:pPr>
        <w:pStyle w:val="BodyText"/>
        <w:jc w:val="both"/>
      </w:pPr>
      <w:r w:rsidRPr="001330AB">
        <w:t xml:space="preserve">In </w:t>
      </w:r>
      <w:r w:rsidR="00165DD7">
        <w:t xml:space="preserve">the diagram above, in </w:t>
      </w:r>
      <w:r w:rsidRPr="001330AB">
        <w:t xml:space="preserve">the event of a system failure, or when a technology component or network becomes unavailable, </w:t>
      </w:r>
      <w:r>
        <w:t xml:space="preserve">the </w:t>
      </w:r>
      <w:r w:rsidRPr="001330AB">
        <w:t xml:space="preserve">solution employs continuity of interface operations through high-availability and redundant databases and devices. </w:t>
      </w:r>
      <w:r>
        <w:t>The</w:t>
      </w:r>
      <w:r w:rsidRPr="001330AB">
        <w:t xml:space="preserve"> </w:t>
      </w:r>
      <w:r>
        <w:t xml:space="preserve">HA </w:t>
      </w:r>
      <w:r w:rsidRPr="001330AB">
        <w:t>solution provides automated forwarding and manual options to reconfigure devices and quickly switch from backup to primary, or passive to active. These features offer continuity of operations for our interfaces in the event of a local outage, loss of component availability, or system failure</w:t>
      </w:r>
    </w:p>
    <w:p w14:paraId="71523E60" w14:textId="77777777" w:rsidR="009C0601" w:rsidRDefault="009C0601" w:rsidP="009C0601">
      <w:pPr>
        <w:pStyle w:val="Heading3"/>
      </w:pPr>
      <w:bookmarkStart w:id="617" w:name="_Toc442446152"/>
      <w:r>
        <w:t>Application servers</w:t>
      </w:r>
      <w:bookmarkEnd w:id="617"/>
    </w:p>
    <w:p w14:paraId="7B2FD871" w14:textId="77777777" w:rsidR="009C0601" w:rsidRPr="00AB3F50" w:rsidRDefault="009C0601" w:rsidP="00CC0F25">
      <w:pPr>
        <w:pStyle w:val="BodyText"/>
        <w:jc w:val="both"/>
        <w:rPr>
          <w:sz w:val="28"/>
        </w:rPr>
      </w:pPr>
      <w:r w:rsidRPr="00AB3F50">
        <w:rPr>
          <w:szCs w:val="23"/>
        </w:rPr>
        <w:t>The BCDS system is to deploy applications on tomcat server. Using tomcat clustering capabilities these applications can be spread across multiple JVM process instances. Tomcat supports clusters of server processes, with transparent load balancing and failover support among the processes. This gives the solution inherent high-availability support. Moreover, cluster instances need not be deployed in the same machines or even the same physical data-center. Tomcat applications typically provide linear scalability; moreover, it is very simple to add additional machines or Tomcat server processes – even within a running production system.</w:t>
      </w:r>
    </w:p>
    <w:p w14:paraId="758F52B8" w14:textId="77777777" w:rsidR="009C0601" w:rsidRDefault="009C0601" w:rsidP="0033273A">
      <w:pPr>
        <w:pStyle w:val="BodyText"/>
      </w:pPr>
    </w:p>
    <w:p w14:paraId="16655DCC" w14:textId="77777777" w:rsidR="001330AB" w:rsidRDefault="001330AB" w:rsidP="0033273A">
      <w:pPr>
        <w:pStyle w:val="BodyText"/>
      </w:pPr>
    </w:p>
    <w:p w14:paraId="49CC25D0" w14:textId="77777777" w:rsidR="001330AB" w:rsidRPr="0033273A" w:rsidRDefault="001330AB" w:rsidP="001330AB">
      <w:pPr>
        <w:pStyle w:val="BodyText"/>
        <w:jc w:val="both"/>
      </w:pPr>
      <w:r w:rsidRPr="001330AB">
        <w:t>.</w:t>
      </w:r>
    </w:p>
    <w:p w14:paraId="37D37A13" w14:textId="77777777" w:rsidR="00A96BD7" w:rsidRDefault="00A96BD7" w:rsidP="00A96BD7">
      <w:pPr>
        <w:pStyle w:val="Heading3"/>
      </w:pPr>
      <w:bookmarkStart w:id="618" w:name="_Toc381778377"/>
      <w:bookmarkStart w:id="619" w:name="_Toc420996820"/>
      <w:bookmarkStart w:id="620" w:name="_Toc442446153"/>
      <w:r>
        <w:t>Special Technology</w:t>
      </w:r>
      <w:bookmarkEnd w:id="618"/>
      <w:bookmarkEnd w:id="619"/>
      <w:bookmarkEnd w:id="620"/>
    </w:p>
    <w:p w14:paraId="46FEF8C1" w14:textId="77777777" w:rsidR="00E31E41" w:rsidRDefault="00A96BD7" w:rsidP="00A96BD7">
      <w:pPr>
        <w:pStyle w:val="InstructionalText1"/>
      </w:pPr>
      <w:r>
        <w:t>If any special technology was identified in Section 2.5.9 as part of this system, describe the device and the type of location at which it will be installed. This information may be provided using Table 12.</w:t>
      </w:r>
    </w:p>
    <w:p w14:paraId="3E99D363" w14:textId="77777777" w:rsidR="00A96BD7" w:rsidRPr="00A96BD7" w:rsidRDefault="00A96BD7" w:rsidP="00A96BD7">
      <w:pPr>
        <w:pStyle w:val="Caption"/>
      </w:pPr>
      <w:bookmarkStart w:id="621" w:name="_Ref340637996"/>
      <w:r w:rsidRPr="00A96BD7">
        <w:t xml:space="preserve">Table </w:t>
      </w:r>
      <w:bookmarkEnd w:id="621"/>
      <w:r w:rsidRPr="00A96BD7">
        <w:rPr>
          <w:noProof/>
        </w:rPr>
        <w:t>1</w:t>
      </w:r>
      <w:r w:rsidRPr="00A96BD7">
        <w:t>2:  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220"/>
        <w:gridCol w:w="2218"/>
        <w:gridCol w:w="2704"/>
      </w:tblGrid>
      <w:tr w:rsidR="001615A5" w:rsidRPr="00A96BD7" w14:paraId="4052C616" w14:textId="77777777" w:rsidTr="001615A5">
        <w:trPr>
          <w:cantSplit/>
          <w:tblHeader/>
        </w:trPr>
        <w:tc>
          <w:tcPr>
            <w:tcW w:w="1271" w:type="pct"/>
            <w:shd w:val="clear" w:color="auto" w:fill="F2F2F2" w:themeFill="background1" w:themeFillShade="F2"/>
          </w:tcPr>
          <w:p w14:paraId="2E4F5D8C" w14:textId="77777777" w:rsidR="00A96BD7" w:rsidRPr="00A96BD7" w:rsidRDefault="00A96BD7" w:rsidP="00A96BD7">
            <w:pPr>
              <w:pStyle w:val="TableHeading"/>
            </w:pPr>
            <w:bookmarkStart w:id="622" w:name="ColumnTitle_23"/>
            <w:bookmarkEnd w:id="622"/>
            <w:r w:rsidRPr="00A96BD7">
              <w:t>Special Technology</w:t>
            </w:r>
          </w:p>
        </w:tc>
        <w:tc>
          <w:tcPr>
            <w:tcW w:w="1159" w:type="pct"/>
            <w:shd w:val="clear" w:color="auto" w:fill="F2F2F2" w:themeFill="background1" w:themeFillShade="F2"/>
          </w:tcPr>
          <w:p w14:paraId="35C4A2DF" w14:textId="77777777" w:rsidR="00A96BD7" w:rsidRPr="00A96BD7" w:rsidRDefault="00A96BD7" w:rsidP="00A96BD7">
            <w:pPr>
              <w:pStyle w:val="TableHeading"/>
            </w:pPr>
            <w:r w:rsidRPr="00A96BD7">
              <w:t>Description</w:t>
            </w:r>
          </w:p>
        </w:tc>
        <w:tc>
          <w:tcPr>
            <w:tcW w:w="1158" w:type="pct"/>
            <w:shd w:val="clear" w:color="auto" w:fill="F2F2F2" w:themeFill="background1" w:themeFillShade="F2"/>
          </w:tcPr>
          <w:p w14:paraId="53A904C6" w14:textId="77777777" w:rsidR="00A96BD7" w:rsidRPr="00A96BD7" w:rsidRDefault="00A96BD7" w:rsidP="00A96BD7">
            <w:pPr>
              <w:pStyle w:val="TableHeading"/>
            </w:pPr>
            <w:r w:rsidRPr="00A96BD7">
              <w:t>Notional Location</w:t>
            </w:r>
          </w:p>
        </w:tc>
        <w:tc>
          <w:tcPr>
            <w:tcW w:w="1412" w:type="pct"/>
            <w:shd w:val="clear" w:color="auto" w:fill="F2F2F2" w:themeFill="background1" w:themeFillShade="F2"/>
          </w:tcPr>
          <w:p w14:paraId="16290FE0" w14:textId="77777777" w:rsidR="00A96BD7" w:rsidRPr="00A96BD7" w:rsidRDefault="00A96BD7" w:rsidP="00A96BD7">
            <w:pPr>
              <w:pStyle w:val="TableHeading"/>
            </w:pPr>
            <w:r w:rsidRPr="00A96BD7">
              <w:t>TRM Status</w:t>
            </w:r>
          </w:p>
        </w:tc>
      </w:tr>
      <w:tr w:rsidR="00A96BD7" w:rsidRPr="00A96BD7" w14:paraId="3EF0B9E2" w14:textId="77777777" w:rsidTr="00AF6AA1">
        <w:trPr>
          <w:cantSplit/>
        </w:trPr>
        <w:tc>
          <w:tcPr>
            <w:tcW w:w="1271" w:type="pct"/>
            <w:shd w:val="clear" w:color="auto" w:fill="auto"/>
          </w:tcPr>
          <w:p w14:paraId="42861F4C" w14:textId="77777777" w:rsidR="00A96BD7" w:rsidRPr="00A96BD7" w:rsidRDefault="00A96BD7" w:rsidP="00A96BD7">
            <w:pPr>
              <w:pStyle w:val="InstructionalTable"/>
            </w:pPr>
            <w:r w:rsidRPr="00A96BD7">
              <w:t>&lt;Name&gt;</w:t>
            </w:r>
          </w:p>
        </w:tc>
        <w:tc>
          <w:tcPr>
            <w:tcW w:w="1159" w:type="pct"/>
          </w:tcPr>
          <w:p w14:paraId="2E6B7044" w14:textId="77777777" w:rsidR="00A96BD7" w:rsidRPr="00A96BD7" w:rsidRDefault="00A96BD7" w:rsidP="00A96BD7">
            <w:pPr>
              <w:pStyle w:val="InstructionalTable"/>
            </w:pPr>
            <w:r w:rsidRPr="00A96BD7">
              <w:t>&lt;Business language description&gt;</w:t>
            </w:r>
          </w:p>
        </w:tc>
        <w:tc>
          <w:tcPr>
            <w:tcW w:w="1158" w:type="pct"/>
            <w:shd w:val="clear" w:color="auto" w:fill="auto"/>
          </w:tcPr>
          <w:p w14:paraId="6ABEA962" w14:textId="77777777" w:rsidR="00A96BD7" w:rsidRPr="00A96BD7" w:rsidRDefault="00A96BD7" w:rsidP="00A96BD7">
            <w:pPr>
              <w:pStyle w:val="InstructionalTable"/>
            </w:pPr>
            <w:r w:rsidRPr="00A96BD7">
              <w:t>&lt;At what type of location will this technology be deployed?&gt;</w:t>
            </w:r>
          </w:p>
        </w:tc>
        <w:tc>
          <w:tcPr>
            <w:tcW w:w="1412" w:type="pct"/>
            <w:shd w:val="clear" w:color="auto" w:fill="auto"/>
          </w:tcPr>
          <w:p w14:paraId="2F74F5C9" w14:textId="77777777" w:rsidR="00A96BD7" w:rsidRPr="00A96BD7" w:rsidRDefault="00A96BD7" w:rsidP="00A96BD7">
            <w:pPr>
              <w:pStyle w:val="InstructionalTable"/>
            </w:pPr>
            <w:r w:rsidRPr="00A96BD7">
              <w:t>&lt;Is this technology in the TRM?</w:t>
            </w:r>
          </w:p>
          <w:p w14:paraId="3505EA0D" w14:textId="77777777" w:rsidR="00A96BD7" w:rsidRPr="00A96BD7" w:rsidRDefault="00A96BD7" w:rsidP="00A96BD7">
            <w:pPr>
              <w:pStyle w:val="InstructionalTable"/>
            </w:pPr>
            <w:r w:rsidRPr="00A96BD7">
              <w:t>(Yes / No)&gt;</w:t>
            </w:r>
          </w:p>
        </w:tc>
      </w:tr>
    </w:tbl>
    <w:p w14:paraId="3417DFAE" w14:textId="77777777" w:rsidR="00A96BD7" w:rsidRDefault="00A96BD7" w:rsidP="00A96BD7">
      <w:pPr>
        <w:pStyle w:val="Heading3"/>
      </w:pPr>
      <w:bookmarkStart w:id="623" w:name="_Toc381778378"/>
      <w:bookmarkStart w:id="624" w:name="_Toc420996821"/>
      <w:bookmarkStart w:id="625" w:name="_Toc442446154"/>
      <w:r>
        <w:t>Technology Locations</w:t>
      </w:r>
      <w:bookmarkEnd w:id="623"/>
      <w:bookmarkEnd w:id="624"/>
      <w:bookmarkEnd w:id="625"/>
    </w:p>
    <w:p w14:paraId="12ECE21E" w14:textId="77777777" w:rsidR="00A96BD7" w:rsidRDefault="00A96BD7" w:rsidP="00A96BD7">
      <w:pPr>
        <w:pStyle w:val="InstructionalText1"/>
      </w:pPr>
      <w:r>
        <w:t xml:space="preserve">This section describes the various technology components that will be used.  If known, provide the name of the datacenter at which the technology will be installed. If not, specify as Site A, Site B etc. Provide this information in Table 13. </w:t>
      </w:r>
    </w:p>
    <w:p w14:paraId="24AB4C73" w14:textId="77777777" w:rsidR="009114DE" w:rsidRDefault="00A96BD7" w:rsidP="00A96BD7">
      <w:pPr>
        <w:pStyle w:val="Caption"/>
      </w:pPr>
      <w:r>
        <w:t>Table 13: Technology Location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2344"/>
        <w:gridCol w:w="3968"/>
      </w:tblGrid>
      <w:tr w:rsidR="001615A5" w:rsidRPr="00A96BD7" w14:paraId="2DAE6CCA" w14:textId="77777777" w:rsidTr="001615A5">
        <w:trPr>
          <w:cantSplit/>
          <w:tblHeader/>
        </w:trPr>
        <w:tc>
          <w:tcPr>
            <w:tcW w:w="1704" w:type="pct"/>
            <w:shd w:val="clear" w:color="auto" w:fill="F2F2F2" w:themeFill="background1" w:themeFillShade="F2"/>
          </w:tcPr>
          <w:p w14:paraId="5AA0B06B" w14:textId="77777777" w:rsidR="00A96BD7" w:rsidRPr="00A96BD7" w:rsidRDefault="00A96BD7" w:rsidP="00A96BD7">
            <w:pPr>
              <w:pStyle w:val="TableHeading"/>
            </w:pPr>
            <w:bookmarkStart w:id="626" w:name="ColumnTitle_24"/>
            <w:bookmarkEnd w:id="626"/>
            <w:r w:rsidRPr="00A96BD7">
              <w:t>Technology Component</w:t>
            </w:r>
          </w:p>
          <w:p w14:paraId="619CCE23" w14:textId="77777777" w:rsidR="00A96BD7" w:rsidRPr="00A96BD7" w:rsidRDefault="00A96BD7" w:rsidP="00A96BD7">
            <w:pPr>
              <w:pStyle w:val="TableHeading"/>
            </w:pPr>
            <w:r w:rsidRPr="00A96BD7">
              <w:t>Production 1</w:t>
            </w:r>
          </w:p>
        </w:tc>
        <w:tc>
          <w:tcPr>
            <w:tcW w:w="1224" w:type="pct"/>
            <w:shd w:val="clear" w:color="auto" w:fill="F2F2F2" w:themeFill="background1" w:themeFillShade="F2"/>
          </w:tcPr>
          <w:p w14:paraId="579D09AD" w14:textId="77777777" w:rsidR="00A96BD7" w:rsidRPr="00A96BD7" w:rsidRDefault="00A96BD7" w:rsidP="00A96BD7">
            <w:pPr>
              <w:pStyle w:val="TableHeading"/>
            </w:pPr>
            <w:r w:rsidRPr="00A96BD7">
              <w:t>Location</w:t>
            </w:r>
          </w:p>
        </w:tc>
        <w:tc>
          <w:tcPr>
            <w:tcW w:w="2072" w:type="pct"/>
            <w:shd w:val="clear" w:color="auto" w:fill="F2F2F2" w:themeFill="background1" w:themeFillShade="F2"/>
          </w:tcPr>
          <w:p w14:paraId="3E892071" w14:textId="77777777" w:rsidR="00A96BD7" w:rsidRPr="00A96BD7" w:rsidRDefault="00A96BD7" w:rsidP="00A96BD7">
            <w:pPr>
              <w:pStyle w:val="TableHeading"/>
            </w:pPr>
            <w:r w:rsidRPr="00A96BD7">
              <w:t>Usage</w:t>
            </w:r>
          </w:p>
        </w:tc>
      </w:tr>
      <w:tr w:rsidR="00A96BD7" w:rsidRPr="00A96BD7" w14:paraId="5F176C06" w14:textId="77777777" w:rsidTr="00AF6AA1">
        <w:trPr>
          <w:cantSplit/>
        </w:trPr>
        <w:tc>
          <w:tcPr>
            <w:tcW w:w="1704" w:type="pct"/>
            <w:shd w:val="clear" w:color="auto" w:fill="auto"/>
          </w:tcPr>
          <w:p w14:paraId="17903DC7" w14:textId="77777777" w:rsidR="00A96BD7" w:rsidRPr="00A96BD7" w:rsidRDefault="00A96BD7" w:rsidP="00A96BD7">
            <w:pPr>
              <w:pStyle w:val="TableText"/>
            </w:pPr>
            <w:r w:rsidRPr="00A96BD7">
              <w:t>Workstations</w:t>
            </w:r>
          </w:p>
        </w:tc>
        <w:tc>
          <w:tcPr>
            <w:tcW w:w="1224" w:type="pct"/>
            <w:shd w:val="clear" w:color="auto" w:fill="auto"/>
          </w:tcPr>
          <w:p w14:paraId="139EBE35" w14:textId="77777777" w:rsidR="00A96BD7" w:rsidRPr="00A96BD7" w:rsidRDefault="00A96BD7" w:rsidP="00A96BD7">
            <w:pPr>
              <w:pStyle w:val="TableText"/>
            </w:pPr>
          </w:p>
        </w:tc>
        <w:tc>
          <w:tcPr>
            <w:tcW w:w="2072" w:type="pct"/>
            <w:shd w:val="clear" w:color="auto" w:fill="auto"/>
          </w:tcPr>
          <w:p w14:paraId="4BF3B299" w14:textId="77777777" w:rsidR="00A96BD7" w:rsidRPr="00A96BD7" w:rsidRDefault="00A96BD7" w:rsidP="00A96BD7">
            <w:pPr>
              <w:pStyle w:val="TableText"/>
            </w:pPr>
          </w:p>
        </w:tc>
      </w:tr>
      <w:tr w:rsidR="00A96BD7" w:rsidRPr="00A96BD7" w14:paraId="575DC94D" w14:textId="77777777" w:rsidTr="00AF6AA1">
        <w:trPr>
          <w:cantSplit/>
        </w:trPr>
        <w:tc>
          <w:tcPr>
            <w:tcW w:w="1704" w:type="pct"/>
            <w:shd w:val="clear" w:color="auto" w:fill="auto"/>
          </w:tcPr>
          <w:p w14:paraId="20981738" w14:textId="77777777" w:rsidR="00A96BD7" w:rsidRPr="00A96BD7" w:rsidRDefault="00A96BD7" w:rsidP="00A96BD7">
            <w:pPr>
              <w:pStyle w:val="TableText"/>
            </w:pPr>
            <w:r w:rsidRPr="00A96BD7">
              <w:t>Special Hardware</w:t>
            </w:r>
          </w:p>
        </w:tc>
        <w:tc>
          <w:tcPr>
            <w:tcW w:w="1224" w:type="pct"/>
            <w:shd w:val="clear" w:color="auto" w:fill="auto"/>
          </w:tcPr>
          <w:p w14:paraId="05BF8E8C" w14:textId="77777777" w:rsidR="00A96BD7" w:rsidRPr="00A96BD7" w:rsidRDefault="00A96BD7" w:rsidP="00A96BD7">
            <w:pPr>
              <w:pStyle w:val="TableText"/>
            </w:pPr>
          </w:p>
        </w:tc>
        <w:tc>
          <w:tcPr>
            <w:tcW w:w="2072" w:type="pct"/>
            <w:shd w:val="clear" w:color="auto" w:fill="auto"/>
          </w:tcPr>
          <w:p w14:paraId="20CC441D" w14:textId="77777777" w:rsidR="00A96BD7" w:rsidRPr="00A96BD7" w:rsidRDefault="00A96BD7" w:rsidP="00A96BD7">
            <w:pPr>
              <w:pStyle w:val="TableText"/>
            </w:pPr>
          </w:p>
        </w:tc>
      </w:tr>
      <w:tr w:rsidR="00A96BD7" w:rsidRPr="00A96BD7" w14:paraId="2BE797E7" w14:textId="77777777" w:rsidTr="00AF6AA1">
        <w:trPr>
          <w:cantSplit/>
        </w:trPr>
        <w:tc>
          <w:tcPr>
            <w:tcW w:w="1704" w:type="pct"/>
            <w:shd w:val="clear" w:color="auto" w:fill="auto"/>
          </w:tcPr>
          <w:p w14:paraId="440074BA" w14:textId="77777777" w:rsidR="00A96BD7" w:rsidRPr="00A96BD7" w:rsidRDefault="00A96BD7" w:rsidP="00A96BD7">
            <w:pPr>
              <w:pStyle w:val="TableText"/>
            </w:pPr>
            <w:r w:rsidRPr="00A96BD7">
              <w:t>Interface Processors</w:t>
            </w:r>
          </w:p>
        </w:tc>
        <w:tc>
          <w:tcPr>
            <w:tcW w:w="1224" w:type="pct"/>
            <w:shd w:val="clear" w:color="auto" w:fill="auto"/>
          </w:tcPr>
          <w:p w14:paraId="608AD0AB" w14:textId="77777777" w:rsidR="00A96BD7" w:rsidRPr="00A96BD7" w:rsidRDefault="00A96BD7" w:rsidP="00A96BD7">
            <w:pPr>
              <w:pStyle w:val="TableText"/>
            </w:pPr>
          </w:p>
        </w:tc>
        <w:tc>
          <w:tcPr>
            <w:tcW w:w="2072" w:type="pct"/>
            <w:shd w:val="clear" w:color="auto" w:fill="auto"/>
          </w:tcPr>
          <w:p w14:paraId="48742CCD" w14:textId="77777777" w:rsidR="00A96BD7" w:rsidRPr="00A96BD7" w:rsidRDefault="00A96BD7" w:rsidP="00A96BD7">
            <w:pPr>
              <w:pStyle w:val="TableText"/>
            </w:pPr>
          </w:p>
        </w:tc>
      </w:tr>
      <w:tr w:rsidR="00A96BD7" w:rsidRPr="00A96BD7" w14:paraId="65103D1C" w14:textId="77777777" w:rsidTr="00AF6AA1">
        <w:trPr>
          <w:cantSplit/>
        </w:trPr>
        <w:tc>
          <w:tcPr>
            <w:tcW w:w="1704" w:type="pct"/>
            <w:shd w:val="clear" w:color="auto" w:fill="auto"/>
          </w:tcPr>
          <w:p w14:paraId="6EBB542E" w14:textId="77777777" w:rsidR="00A96BD7" w:rsidRPr="00A96BD7" w:rsidRDefault="00A96BD7" w:rsidP="00A96BD7">
            <w:pPr>
              <w:pStyle w:val="TableText"/>
            </w:pPr>
            <w:r w:rsidRPr="00A96BD7">
              <w:t>Legacy Mainframe</w:t>
            </w:r>
          </w:p>
        </w:tc>
        <w:tc>
          <w:tcPr>
            <w:tcW w:w="1224" w:type="pct"/>
            <w:shd w:val="clear" w:color="auto" w:fill="auto"/>
          </w:tcPr>
          <w:p w14:paraId="23994BB1" w14:textId="77777777" w:rsidR="00A96BD7" w:rsidRPr="00A96BD7" w:rsidRDefault="00A96BD7" w:rsidP="00A96BD7">
            <w:pPr>
              <w:pStyle w:val="TableText"/>
            </w:pPr>
          </w:p>
        </w:tc>
        <w:tc>
          <w:tcPr>
            <w:tcW w:w="2072" w:type="pct"/>
            <w:shd w:val="clear" w:color="auto" w:fill="auto"/>
          </w:tcPr>
          <w:p w14:paraId="4AF99D31" w14:textId="77777777" w:rsidR="00A96BD7" w:rsidRPr="00A96BD7" w:rsidRDefault="00A96BD7" w:rsidP="00A96BD7">
            <w:pPr>
              <w:pStyle w:val="TableText"/>
            </w:pPr>
          </w:p>
        </w:tc>
      </w:tr>
      <w:tr w:rsidR="00A96BD7" w:rsidRPr="00A96BD7" w14:paraId="0B67EDC5" w14:textId="77777777" w:rsidTr="00AF6AA1">
        <w:trPr>
          <w:cantSplit/>
        </w:trPr>
        <w:tc>
          <w:tcPr>
            <w:tcW w:w="1704" w:type="pct"/>
            <w:shd w:val="clear" w:color="auto" w:fill="auto"/>
          </w:tcPr>
          <w:p w14:paraId="3B0552FC" w14:textId="77777777" w:rsidR="00A96BD7" w:rsidRPr="00A96BD7" w:rsidRDefault="00A96BD7" w:rsidP="00A96BD7">
            <w:pPr>
              <w:pStyle w:val="TableText"/>
            </w:pPr>
            <w:r w:rsidRPr="00A96BD7">
              <w:t>Legacy Application Server</w:t>
            </w:r>
          </w:p>
        </w:tc>
        <w:tc>
          <w:tcPr>
            <w:tcW w:w="1224" w:type="pct"/>
            <w:shd w:val="clear" w:color="auto" w:fill="auto"/>
          </w:tcPr>
          <w:p w14:paraId="564D5208" w14:textId="77777777" w:rsidR="00A96BD7" w:rsidRPr="00A96BD7" w:rsidRDefault="00A96BD7" w:rsidP="00A96BD7">
            <w:pPr>
              <w:pStyle w:val="TableText"/>
            </w:pPr>
          </w:p>
        </w:tc>
        <w:tc>
          <w:tcPr>
            <w:tcW w:w="2072" w:type="pct"/>
            <w:shd w:val="clear" w:color="auto" w:fill="auto"/>
          </w:tcPr>
          <w:p w14:paraId="6F50D77E" w14:textId="77777777" w:rsidR="00A96BD7" w:rsidRPr="00A96BD7" w:rsidRDefault="00A96BD7" w:rsidP="00A96BD7">
            <w:pPr>
              <w:pStyle w:val="TableText"/>
            </w:pPr>
          </w:p>
        </w:tc>
      </w:tr>
      <w:tr w:rsidR="00A96BD7" w:rsidRPr="00A96BD7" w14:paraId="11B7A4E5" w14:textId="77777777" w:rsidTr="00AF6AA1">
        <w:trPr>
          <w:cantSplit/>
        </w:trPr>
        <w:tc>
          <w:tcPr>
            <w:tcW w:w="1704" w:type="pct"/>
            <w:shd w:val="clear" w:color="auto" w:fill="auto"/>
          </w:tcPr>
          <w:p w14:paraId="2D194EBF" w14:textId="77777777" w:rsidR="00A96BD7" w:rsidRPr="00A96BD7" w:rsidRDefault="00A96BD7" w:rsidP="00A96BD7">
            <w:pPr>
              <w:pStyle w:val="TableText"/>
            </w:pPr>
            <w:r w:rsidRPr="00A96BD7">
              <w:t>Legacy Databases</w:t>
            </w:r>
          </w:p>
        </w:tc>
        <w:tc>
          <w:tcPr>
            <w:tcW w:w="1224" w:type="pct"/>
            <w:shd w:val="clear" w:color="auto" w:fill="auto"/>
          </w:tcPr>
          <w:p w14:paraId="3EEEC75C" w14:textId="77777777" w:rsidR="00A96BD7" w:rsidRPr="00A96BD7" w:rsidRDefault="00A96BD7" w:rsidP="00A96BD7">
            <w:pPr>
              <w:pStyle w:val="TableText"/>
            </w:pPr>
          </w:p>
        </w:tc>
        <w:tc>
          <w:tcPr>
            <w:tcW w:w="2072" w:type="pct"/>
            <w:shd w:val="clear" w:color="auto" w:fill="auto"/>
          </w:tcPr>
          <w:p w14:paraId="6962E352" w14:textId="77777777" w:rsidR="00A96BD7" w:rsidRPr="00A96BD7" w:rsidRDefault="00A96BD7" w:rsidP="00A96BD7">
            <w:pPr>
              <w:pStyle w:val="TableText"/>
            </w:pPr>
          </w:p>
        </w:tc>
      </w:tr>
      <w:tr w:rsidR="00A96BD7" w:rsidRPr="00A96BD7" w14:paraId="3F2394B1" w14:textId="77777777" w:rsidTr="00AF6AA1">
        <w:trPr>
          <w:cantSplit/>
        </w:trPr>
        <w:tc>
          <w:tcPr>
            <w:tcW w:w="1704" w:type="pct"/>
            <w:shd w:val="clear" w:color="auto" w:fill="auto"/>
          </w:tcPr>
          <w:p w14:paraId="4D3DB271" w14:textId="77777777" w:rsidR="00A96BD7" w:rsidRPr="00A96BD7" w:rsidRDefault="00A96BD7" w:rsidP="00A96BD7">
            <w:pPr>
              <w:pStyle w:val="TableText"/>
            </w:pPr>
            <w:r w:rsidRPr="00A96BD7">
              <w:t>Other</w:t>
            </w:r>
          </w:p>
        </w:tc>
        <w:tc>
          <w:tcPr>
            <w:tcW w:w="1224" w:type="pct"/>
            <w:shd w:val="clear" w:color="auto" w:fill="auto"/>
          </w:tcPr>
          <w:p w14:paraId="52F37D4E" w14:textId="77777777" w:rsidR="00A96BD7" w:rsidRPr="00A96BD7" w:rsidRDefault="00A96BD7" w:rsidP="00A96BD7">
            <w:pPr>
              <w:pStyle w:val="TableText"/>
            </w:pPr>
          </w:p>
        </w:tc>
        <w:tc>
          <w:tcPr>
            <w:tcW w:w="2072" w:type="pct"/>
            <w:shd w:val="clear" w:color="auto" w:fill="auto"/>
          </w:tcPr>
          <w:p w14:paraId="621AF486" w14:textId="77777777" w:rsidR="00A96BD7" w:rsidRPr="00A96BD7" w:rsidRDefault="00A96BD7" w:rsidP="00A96BD7">
            <w:pPr>
              <w:pStyle w:val="TableText"/>
            </w:pPr>
          </w:p>
        </w:tc>
      </w:tr>
    </w:tbl>
    <w:p w14:paraId="530C263D" w14:textId="77777777" w:rsidR="00A96BD7" w:rsidRPr="00A96BD7" w:rsidRDefault="00A96BD7"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2344"/>
        <w:gridCol w:w="3968"/>
      </w:tblGrid>
      <w:tr w:rsidR="001615A5" w:rsidRPr="00064BC6" w14:paraId="49CB2BB6" w14:textId="77777777" w:rsidTr="001615A5">
        <w:trPr>
          <w:cantSplit/>
          <w:tblHeader/>
        </w:trPr>
        <w:tc>
          <w:tcPr>
            <w:tcW w:w="1704" w:type="pct"/>
            <w:shd w:val="clear" w:color="auto" w:fill="F2F2F2" w:themeFill="background1" w:themeFillShade="F2"/>
          </w:tcPr>
          <w:p w14:paraId="1423C722" w14:textId="77777777" w:rsidR="00064BC6" w:rsidRPr="00064BC6" w:rsidRDefault="00064BC6" w:rsidP="00064BC6">
            <w:pPr>
              <w:pStyle w:val="TableHeading"/>
            </w:pPr>
            <w:bookmarkStart w:id="627" w:name="ColumnTitle_25"/>
            <w:bookmarkEnd w:id="627"/>
            <w:r w:rsidRPr="00064BC6">
              <w:t>Technology Component</w:t>
            </w:r>
          </w:p>
          <w:p w14:paraId="3B9B1614" w14:textId="77777777" w:rsidR="00064BC6" w:rsidRPr="00064BC6" w:rsidRDefault="00064BC6" w:rsidP="00064BC6">
            <w:pPr>
              <w:pStyle w:val="TableHeading"/>
            </w:pPr>
            <w:r w:rsidRPr="00064BC6">
              <w:t>Production 2</w:t>
            </w:r>
          </w:p>
        </w:tc>
        <w:tc>
          <w:tcPr>
            <w:tcW w:w="1224" w:type="pct"/>
            <w:shd w:val="clear" w:color="auto" w:fill="F2F2F2" w:themeFill="background1" w:themeFillShade="F2"/>
          </w:tcPr>
          <w:p w14:paraId="47AAD5FB" w14:textId="77777777" w:rsidR="00064BC6" w:rsidRPr="00064BC6" w:rsidRDefault="00064BC6" w:rsidP="00064BC6">
            <w:pPr>
              <w:pStyle w:val="TableHeading"/>
            </w:pPr>
            <w:r w:rsidRPr="00064BC6">
              <w:t>Location</w:t>
            </w:r>
          </w:p>
        </w:tc>
        <w:tc>
          <w:tcPr>
            <w:tcW w:w="2072" w:type="pct"/>
            <w:shd w:val="clear" w:color="auto" w:fill="F2F2F2" w:themeFill="background1" w:themeFillShade="F2"/>
          </w:tcPr>
          <w:p w14:paraId="7FDFDA6B" w14:textId="77777777" w:rsidR="00064BC6" w:rsidRPr="00064BC6" w:rsidRDefault="00064BC6" w:rsidP="00064BC6">
            <w:pPr>
              <w:pStyle w:val="TableHeading"/>
            </w:pPr>
            <w:r w:rsidRPr="00064BC6">
              <w:t>Usage</w:t>
            </w:r>
          </w:p>
        </w:tc>
      </w:tr>
      <w:tr w:rsidR="00064BC6" w:rsidRPr="00064BC6" w14:paraId="0FB0580D" w14:textId="77777777" w:rsidTr="003D34F4">
        <w:trPr>
          <w:cantSplit/>
        </w:trPr>
        <w:tc>
          <w:tcPr>
            <w:tcW w:w="1704" w:type="pct"/>
            <w:shd w:val="clear" w:color="auto" w:fill="auto"/>
          </w:tcPr>
          <w:p w14:paraId="1258D43D" w14:textId="77777777" w:rsidR="00064BC6" w:rsidRPr="00064BC6" w:rsidRDefault="00064BC6" w:rsidP="00064BC6">
            <w:pPr>
              <w:pStyle w:val="InstructionalTable"/>
            </w:pPr>
            <w:r w:rsidRPr="00064BC6">
              <w:t>&lt;copy from Prod 1 set, or enter new ones as appropriate&gt;</w:t>
            </w:r>
          </w:p>
        </w:tc>
        <w:tc>
          <w:tcPr>
            <w:tcW w:w="1224" w:type="pct"/>
            <w:shd w:val="clear" w:color="auto" w:fill="auto"/>
          </w:tcPr>
          <w:p w14:paraId="74D2E9F2" w14:textId="77777777" w:rsidR="00064BC6" w:rsidRPr="00064BC6" w:rsidRDefault="00064BC6" w:rsidP="00064BC6">
            <w:pPr>
              <w:pStyle w:val="TableText"/>
            </w:pPr>
          </w:p>
        </w:tc>
        <w:tc>
          <w:tcPr>
            <w:tcW w:w="2072" w:type="pct"/>
            <w:shd w:val="clear" w:color="auto" w:fill="auto"/>
          </w:tcPr>
          <w:p w14:paraId="5A65D52F" w14:textId="77777777" w:rsidR="00064BC6" w:rsidRPr="00064BC6" w:rsidRDefault="00064BC6" w:rsidP="00064BC6">
            <w:pPr>
              <w:pStyle w:val="TableText"/>
            </w:pPr>
          </w:p>
        </w:tc>
      </w:tr>
    </w:tbl>
    <w:p w14:paraId="7B2E9461" w14:textId="77777777" w:rsidR="00A96BD7" w:rsidRPr="004D42BA" w:rsidRDefault="00A96BD7"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2344"/>
        <w:gridCol w:w="3968"/>
      </w:tblGrid>
      <w:tr w:rsidR="001615A5" w:rsidRPr="004D42BA" w14:paraId="1453F1AE" w14:textId="77777777" w:rsidTr="001615A5">
        <w:trPr>
          <w:cantSplit/>
          <w:tblHeader/>
        </w:trPr>
        <w:tc>
          <w:tcPr>
            <w:tcW w:w="1704" w:type="pct"/>
            <w:shd w:val="clear" w:color="auto" w:fill="F2F2F2" w:themeFill="background1" w:themeFillShade="F2"/>
          </w:tcPr>
          <w:p w14:paraId="44FF4D24" w14:textId="77777777" w:rsidR="004D42BA" w:rsidRPr="004D42BA" w:rsidRDefault="004D42BA" w:rsidP="004D42BA">
            <w:pPr>
              <w:pStyle w:val="TableHeading"/>
            </w:pPr>
            <w:bookmarkStart w:id="628" w:name="ColumnTitle_26"/>
            <w:bookmarkEnd w:id="628"/>
            <w:r w:rsidRPr="004D42BA">
              <w:t>Technology Component</w:t>
            </w:r>
          </w:p>
          <w:p w14:paraId="113F3A51" w14:textId="77777777" w:rsidR="004D42BA" w:rsidRPr="004D42BA" w:rsidRDefault="004D42BA" w:rsidP="004D42BA">
            <w:pPr>
              <w:pStyle w:val="TableHeading"/>
            </w:pPr>
            <w:r w:rsidRPr="004D42BA">
              <w:t>Certification</w:t>
            </w:r>
          </w:p>
        </w:tc>
        <w:tc>
          <w:tcPr>
            <w:tcW w:w="1224" w:type="pct"/>
            <w:shd w:val="clear" w:color="auto" w:fill="F2F2F2" w:themeFill="background1" w:themeFillShade="F2"/>
          </w:tcPr>
          <w:p w14:paraId="41ACFFE8" w14:textId="77777777" w:rsidR="004D42BA" w:rsidRPr="004D42BA" w:rsidRDefault="004D42BA" w:rsidP="004D42BA">
            <w:pPr>
              <w:pStyle w:val="TableHeading"/>
            </w:pPr>
            <w:r w:rsidRPr="004D42BA">
              <w:t>Location</w:t>
            </w:r>
          </w:p>
        </w:tc>
        <w:tc>
          <w:tcPr>
            <w:tcW w:w="2072" w:type="pct"/>
            <w:shd w:val="clear" w:color="auto" w:fill="F2F2F2" w:themeFill="background1" w:themeFillShade="F2"/>
          </w:tcPr>
          <w:p w14:paraId="24E22FE4" w14:textId="77777777" w:rsidR="004D42BA" w:rsidRPr="004D42BA" w:rsidRDefault="004D42BA" w:rsidP="004D42BA">
            <w:pPr>
              <w:pStyle w:val="TableHeading"/>
            </w:pPr>
            <w:r w:rsidRPr="004D42BA">
              <w:t>Usage</w:t>
            </w:r>
          </w:p>
        </w:tc>
      </w:tr>
      <w:tr w:rsidR="004D42BA" w:rsidRPr="004D42BA" w14:paraId="40DCA60A" w14:textId="77777777" w:rsidTr="003D34F4">
        <w:trPr>
          <w:cantSplit/>
        </w:trPr>
        <w:tc>
          <w:tcPr>
            <w:tcW w:w="1704" w:type="pct"/>
            <w:shd w:val="clear" w:color="auto" w:fill="auto"/>
          </w:tcPr>
          <w:p w14:paraId="736B6E5C" w14:textId="77777777" w:rsidR="004D42BA" w:rsidRPr="004D42BA" w:rsidRDefault="004D42BA" w:rsidP="004D42BA">
            <w:pPr>
              <w:pStyle w:val="TableText"/>
            </w:pPr>
          </w:p>
        </w:tc>
        <w:tc>
          <w:tcPr>
            <w:tcW w:w="1224" w:type="pct"/>
            <w:shd w:val="clear" w:color="auto" w:fill="auto"/>
          </w:tcPr>
          <w:p w14:paraId="7B75AA91" w14:textId="77777777" w:rsidR="004D42BA" w:rsidRPr="004D42BA" w:rsidRDefault="004D42BA" w:rsidP="004D42BA">
            <w:pPr>
              <w:pStyle w:val="TableText"/>
            </w:pPr>
          </w:p>
        </w:tc>
        <w:tc>
          <w:tcPr>
            <w:tcW w:w="2072" w:type="pct"/>
            <w:shd w:val="clear" w:color="auto" w:fill="auto"/>
          </w:tcPr>
          <w:p w14:paraId="6C1D7349" w14:textId="77777777" w:rsidR="004D42BA" w:rsidRPr="004D42BA" w:rsidRDefault="004D42BA" w:rsidP="004D42BA">
            <w:pPr>
              <w:pStyle w:val="TableText"/>
            </w:pPr>
          </w:p>
        </w:tc>
      </w:tr>
    </w:tbl>
    <w:p w14:paraId="6BDAA479" w14:textId="77777777" w:rsidR="004D42BA" w:rsidRPr="004D42BA" w:rsidRDefault="004D42BA"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4"/>
        <w:gridCol w:w="2344"/>
        <w:gridCol w:w="3968"/>
      </w:tblGrid>
      <w:tr w:rsidR="001615A5" w:rsidRPr="004D42BA" w14:paraId="0DA20840" w14:textId="77777777" w:rsidTr="001615A5">
        <w:trPr>
          <w:cantSplit/>
          <w:tblHeader/>
        </w:trPr>
        <w:tc>
          <w:tcPr>
            <w:tcW w:w="1704" w:type="pct"/>
            <w:shd w:val="clear" w:color="auto" w:fill="F2F2F2" w:themeFill="background1" w:themeFillShade="F2"/>
          </w:tcPr>
          <w:p w14:paraId="3DE4A3CD" w14:textId="77777777" w:rsidR="004D42BA" w:rsidRPr="004D42BA" w:rsidRDefault="004D42BA" w:rsidP="004D42BA">
            <w:pPr>
              <w:pStyle w:val="TableHeading"/>
            </w:pPr>
            <w:bookmarkStart w:id="629" w:name="ColumnTitle_27"/>
            <w:bookmarkEnd w:id="629"/>
            <w:r w:rsidRPr="004D42BA">
              <w:t>Technology Component</w:t>
            </w:r>
          </w:p>
          <w:p w14:paraId="076CD468" w14:textId="77777777" w:rsidR="004D42BA" w:rsidRPr="004D42BA" w:rsidRDefault="004D42BA" w:rsidP="004D42BA">
            <w:pPr>
              <w:pStyle w:val="TableHeading"/>
            </w:pPr>
            <w:r w:rsidRPr="004D42BA">
              <w:t>Education</w:t>
            </w:r>
          </w:p>
        </w:tc>
        <w:tc>
          <w:tcPr>
            <w:tcW w:w="1224" w:type="pct"/>
            <w:shd w:val="clear" w:color="auto" w:fill="F2F2F2" w:themeFill="background1" w:themeFillShade="F2"/>
          </w:tcPr>
          <w:p w14:paraId="751D4097" w14:textId="77777777" w:rsidR="004D42BA" w:rsidRPr="004D42BA" w:rsidRDefault="004D42BA" w:rsidP="004D42BA">
            <w:pPr>
              <w:pStyle w:val="TableHeading"/>
            </w:pPr>
            <w:r w:rsidRPr="004D42BA">
              <w:t>Location</w:t>
            </w:r>
          </w:p>
        </w:tc>
        <w:tc>
          <w:tcPr>
            <w:tcW w:w="2072" w:type="pct"/>
            <w:shd w:val="clear" w:color="auto" w:fill="F2F2F2" w:themeFill="background1" w:themeFillShade="F2"/>
          </w:tcPr>
          <w:p w14:paraId="7E43E480" w14:textId="77777777" w:rsidR="004D42BA" w:rsidRPr="004D42BA" w:rsidRDefault="004D42BA" w:rsidP="004D42BA">
            <w:pPr>
              <w:pStyle w:val="TableHeading"/>
            </w:pPr>
            <w:r w:rsidRPr="004D42BA">
              <w:t>Usage</w:t>
            </w:r>
          </w:p>
        </w:tc>
      </w:tr>
      <w:tr w:rsidR="004D42BA" w:rsidRPr="004D42BA" w14:paraId="6EF98128" w14:textId="77777777" w:rsidTr="003D34F4">
        <w:trPr>
          <w:cantSplit/>
        </w:trPr>
        <w:tc>
          <w:tcPr>
            <w:tcW w:w="1704" w:type="pct"/>
            <w:shd w:val="clear" w:color="auto" w:fill="auto"/>
          </w:tcPr>
          <w:p w14:paraId="1C233B92" w14:textId="77777777" w:rsidR="004D42BA" w:rsidRPr="004D42BA" w:rsidRDefault="004D42BA" w:rsidP="004D42BA">
            <w:pPr>
              <w:pStyle w:val="TableText"/>
            </w:pPr>
          </w:p>
        </w:tc>
        <w:tc>
          <w:tcPr>
            <w:tcW w:w="1224" w:type="pct"/>
            <w:shd w:val="clear" w:color="auto" w:fill="auto"/>
          </w:tcPr>
          <w:p w14:paraId="0EB10BFC" w14:textId="77777777" w:rsidR="004D42BA" w:rsidRPr="004D42BA" w:rsidRDefault="004D42BA" w:rsidP="004D42BA">
            <w:pPr>
              <w:pStyle w:val="TableText"/>
            </w:pPr>
          </w:p>
        </w:tc>
        <w:tc>
          <w:tcPr>
            <w:tcW w:w="2072" w:type="pct"/>
            <w:shd w:val="clear" w:color="auto" w:fill="auto"/>
          </w:tcPr>
          <w:p w14:paraId="39258203" w14:textId="77777777" w:rsidR="004D42BA" w:rsidRPr="004D42BA" w:rsidRDefault="004D42BA" w:rsidP="004D42BA">
            <w:pPr>
              <w:pStyle w:val="TableText"/>
            </w:pPr>
          </w:p>
        </w:tc>
      </w:tr>
    </w:tbl>
    <w:p w14:paraId="74DCD417" w14:textId="77777777" w:rsidR="004D42BA" w:rsidRPr="004D42BA" w:rsidRDefault="004D42BA" w:rsidP="00E31E41">
      <w:pPr>
        <w:pStyle w:val="BodyText"/>
        <w:rPr>
          <w:sz w:val="2"/>
          <w:szCs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2340"/>
        <w:gridCol w:w="3960"/>
      </w:tblGrid>
      <w:tr w:rsidR="001615A5" w:rsidRPr="004D42BA" w14:paraId="0627F12C" w14:textId="77777777" w:rsidTr="001615A5">
        <w:trPr>
          <w:cantSplit/>
          <w:tblHeader/>
        </w:trPr>
        <w:tc>
          <w:tcPr>
            <w:tcW w:w="3258" w:type="dxa"/>
            <w:shd w:val="clear" w:color="auto" w:fill="F2F2F2" w:themeFill="background1" w:themeFillShade="F2"/>
          </w:tcPr>
          <w:p w14:paraId="56C15A3C" w14:textId="77777777" w:rsidR="004D42BA" w:rsidRPr="004D42BA" w:rsidRDefault="004D42BA" w:rsidP="004D42BA">
            <w:pPr>
              <w:pStyle w:val="TableHeading"/>
            </w:pPr>
            <w:bookmarkStart w:id="630" w:name="ColumnTitle_28"/>
            <w:bookmarkEnd w:id="630"/>
            <w:r w:rsidRPr="004D42BA">
              <w:t>Technology Component</w:t>
            </w:r>
          </w:p>
          <w:p w14:paraId="52AF8E95" w14:textId="77777777" w:rsidR="004D42BA" w:rsidRPr="004D42BA" w:rsidRDefault="004D42BA" w:rsidP="004D42BA">
            <w:pPr>
              <w:pStyle w:val="TableHeading"/>
            </w:pPr>
            <w:r w:rsidRPr="004D42BA">
              <w:t>Test</w:t>
            </w:r>
          </w:p>
        </w:tc>
        <w:tc>
          <w:tcPr>
            <w:tcW w:w="2340" w:type="dxa"/>
            <w:shd w:val="clear" w:color="auto" w:fill="F2F2F2" w:themeFill="background1" w:themeFillShade="F2"/>
          </w:tcPr>
          <w:p w14:paraId="33FDBB5A" w14:textId="77777777" w:rsidR="004D42BA" w:rsidRPr="004D42BA" w:rsidRDefault="004D42BA" w:rsidP="004D42BA">
            <w:pPr>
              <w:pStyle w:val="TableHeading"/>
            </w:pPr>
            <w:r w:rsidRPr="004D42BA">
              <w:t>Location</w:t>
            </w:r>
          </w:p>
        </w:tc>
        <w:tc>
          <w:tcPr>
            <w:tcW w:w="3960" w:type="dxa"/>
            <w:shd w:val="clear" w:color="auto" w:fill="F2F2F2" w:themeFill="background1" w:themeFillShade="F2"/>
          </w:tcPr>
          <w:p w14:paraId="280941A4" w14:textId="77777777" w:rsidR="004D42BA" w:rsidRPr="004D42BA" w:rsidRDefault="004D42BA" w:rsidP="004D42BA">
            <w:pPr>
              <w:pStyle w:val="TableHeading"/>
            </w:pPr>
            <w:r w:rsidRPr="004D42BA">
              <w:t>Usage</w:t>
            </w:r>
          </w:p>
        </w:tc>
      </w:tr>
      <w:tr w:rsidR="004D42BA" w:rsidRPr="004D42BA" w14:paraId="145A59C8" w14:textId="77777777" w:rsidTr="003D34F4">
        <w:trPr>
          <w:cantSplit/>
        </w:trPr>
        <w:tc>
          <w:tcPr>
            <w:tcW w:w="3258" w:type="dxa"/>
            <w:shd w:val="clear" w:color="auto" w:fill="auto"/>
          </w:tcPr>
          <w:p w14:paraId="455BC820" w14:textId="77777777" w:rsidR="004D42BA" w:rsidRPr="004D42BA" w:rsidRDefault="004D42BA" w:rsidP="004D42BA">
            <w:pPr>
              <w:pStyle w:val="TableText"/>
            </w:pPr>
          </w:p>
        </w:tc>
        <w:tc>
          <w:tcPr>
            <w:tcW w:w="2340" w:type="dxa"/>
            <w:shd w:val="clear" w:color="auto" w:fill="auto"/>
          </w:tcPr>
          <w:p w14:paraId="6D1954BB" w14:textId="77777777" w:rsidR="004D42BA" w:rsidRPr="004D42BA" w:rsidRDefault="004D42BA" w:rsidP="004D42BA">
            <w:pPr>
              <w:pStyle w:val="TableText"/>
            </w:pPr>
          </w:p>
        </w:tc>
        <w:tc>
          <w:tcPr>
            <w:tcW w:w="3960" w:type="dxa"/>
            <w:shd w:val="clear" w:color="auto" w:fill="auto"/>
          </w:tcPr>
          <w:p w14:paraId="7FD4735B" w14:textId="77777777" w:rsidR="004D42BA" w:rsidRPr="004D42BA" w:rsidRDefault="004D42BA" w:rsidP="004D42BA">
            <w:pPr>
              <w:pStyle w:val="TableText"/>
            </w:pPr>
          </w:p>
        </w:tc>
      </w:tr>
    </w:tbl>
    <w:p w14:paraId="6932FA89" w14:textId="77777777" w:rsidR="00A96BD7" w:rsidRPr="004D42BA" w:rsidRDefault="00A96BD7" w:rsidP="00E31E41">
      <w:pPr>
        <w:pStyle w:val="BodyText"/>
        <w:rPr>
          <w:sz w:val="2"/>
          <w:szCs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2340"/>
        <w:gridCol w:w="3960"/>
      </w:tblGrid>
      <w:tr w:rsidR="001615A5" w:rsidRPr="004D42BA" w14:paraId="3A5DF9B7" w14:textId="77777777" w:rsidTr="001615A5">
        <w:trPr>
          <w:cantSplit/>
          <w:tblHeader/>
        </w:trPr>
        <w:tc>
          <w:tcPr>
            <w:tcW w:w="3258" w:type="dxa"/>
            <w:shd w:val="clear" w:color="auto" w:fill="F2F2F2" w:themeFill="background1" w:themeFillShade="F2"/>
          </w:tcPr>
          <w:p w14:paraId="63C25267" w14:textId="77777777" w:rsidR="004D42BA" w:rsidRPr="004D42BA" w:rsidRDefault="004D42BA" w:rsidP="004D42BA">
            <w:pPr>
              <w:pStyle w:val="TableHeading"/>
            </w:pPr>
            <w:bookmarkStart w:id="631" w:name="ColumnTitle_29"/>
            <w:bookmarkEnd w:id="631"/>
            <w:r w:rsidRPr="004D42BA">
              <w:t>Technology Component</w:t>
            </w:r>
          </w:p>
          <w:p w14:paraId="30E02431" w14:textId="77777777" w:rsidR="004D42BA" w:rsidRPr="004D42BA" w:rsidRDefault="004D42BA" w:rsidP="004D42BA">
            <w:pPr>
              <w:pStyle w:val="TableHeading"/>
            </w:pPr>
            <w:r w:rsidRPr="004D42BA">
              <w:t>Development</w:t>
            </w:r>
          </w:p>
        </w:tc>
        <w:tc>
          <w:tcPr>
            <w:tcW w:w="2340" w:type="dxa"/>
            <w:shd w:val="clear" w:color="auto" w:fill="F2F2F2" w:themeFill="background1" w:themeFillShade="F2"/>
          </w:tcPr>
          <w:p w14:paraId="21D93F6C" w14:textId="77777777" w:rsidR="004D42BA" w:rsidRPr="004D42BA" w:rsidRDefault="004D42BA" w:rsidP="004D42BA">
            <w:pPr>
              <w:pStyle w:val="TableHeading"/>
            </w:pPr>
            <w:r w:rsidRPr="004D42BA">
              <w:t>Location</w:t>
            </w:r>
          </w:p>
        </w:tc>
        <w:tc>
          <w:tcPr>
            <w:tcW w:w="3960" w:type="dxa"/>
            <w:shd w:val="clear" w:color="auto" w:fill="F2F2F2" w:themeFill="background1" w:themeFillShade="F2"/>
          </w:tcPr>
          <w:p w14:paraId="2662E0FC" w14:textId="77777777" w:rsidR="004D42BA" w:rsidRPr="004D42BA" w:rsidRDefault="004D42BA" w:rsidP="004D42BA">
            <w:pPr>
              <w:pStyle w:val="TableHeading"/>
            </w:pPr>
            <w:r w:rsidRPr="004D42BA">
              <w:t>Usage</w:t>
            </w:r>
          </w:p>
        </w:tc>
      </w:tr>
      <w:tr w:rsidR="004D42BA" w:rsidRPr="004D42BA" w14:paraId="7919C883" w14:textId="77777777" w:rsidTr="003D34F4">
        <w:trPr>
          <w:cantSplit/>
        </w:trPr>
        <w:tc>
          <w:tcPr>
            <w:tcW w:w="3258" w:type="dxa"/>
            <w:shd w:val="clear" w:color="auto" w:fill="auto"/>
          </w:tcPr>
          <w:p w14:paraId="4241B6F9" w14:textId="77777777" w:rsidR="004D42BA" w:rsidRPr="004D42BA" w:rsidRDefault="004D42BA" w:rsidP="004D42BA">
            <w:pPr>
              <w:pStyle w:val="TableText"/>
            </w:pPr>
          </w:p>
        </w:tc>
        <w:tc>
          <w:tcPr>
            <w:tcW w:w="2340" w:type="dxa"/>
            <w:shd w:val="clear" w:color="auto" w:fill="auto"/>
          </w:tcPr>
          <w:p w14:paraId="6E1551F6" w14:textId="77777777" w:rsidR="004D42BA" w:rsidRPr="004D42BA" w:rsidRDefault="004D42BA" w:rsidP="004D42BA">
            <w:pPr>
              <w:pStyle w:val="TableText"/>
            </w:pPr>
          </w:p>
        </w:tc>
        <w:tc>
          <w:tcPr>
            <w:tcW w:w="3960" w:type="dxa"/>
            <w:shd w:val="clear" w:color="auto" w:fill="auto"/>
          </w:tcPr>
          <w:p w14:paraId="42F62C99" w14:textId="77777777" w:rsidR="004D42BA" w:rsidRPr="004D42BA" w:rsidRDefault="004D42BA" w:rsidP="004D42BA">
            <w:pPr>
              <w:pStyle w:val="TableText"/>
            </w:pPr>
          </w:p>
        </w:tc>
      </w:tr>
    </w:tbl>
    <w:p w14:paraId="6D2E4F1C" w14:textId="77777777" w:rsidR="00D960A1" w:rsidRDefault="00D960A1" w:rsidP="00D960A1">
      <w:pPr>
        <w:pStyle w:val="Heading3"/>
        <w:rPr>
          <w:ins w:id="632" w:author="Author"/>
        </w:rPr>
      </w:pPr>
      <w:bookmarkStart w:id="633" w:name="_Toc381778379"/>
      <w:bookmarkStart w:id="634" w:name="_Toc420996822"/>
      <w:bookmarkStart w:id="635" w:name="_Toc442446155"/>
      <w:r>
        <w:t>Conceptual Infrastructure Diagram</w:t>
      </w:r>
      <w:bookmarkEnd w:id="633"/>
      <w:bookmarkEnd w:id="634"/>
      <w:bookmarkEnd w:id="635"/>
    </w:p>
    <w:p w14:paraId="49D2980E" w14:textId="0A599537" w:rsidR="002635BF" w:rsidRPr="002635BF" w:rsidRDefault="002635BF" w:rsidP="002635BF">
      <w:pPr>
        <w:pStyle w:val="BodyText"/>
      </w:pPr>
      <w:ins w:id="636" w:author="Author">
        <w:r>
          <w:t>BCDS application platform is a three (3) teir application architecture. It has the web t</w:t>
        </w:r>
        <w:del w:id="637" w:author="Author">
          <w:r w:rsidDel="005A6463">
            <w:delText>e</w:delText>
          </w:r>
        </w:del>
        <w:r>
          <w:t>i</w:t>
        </w:r>
        <w:r w:rsidR="005A6463">
          <w:t>e</w:t>
        </w:r>
        <w:bookmarkStart w:id="638" w:name="_GoBack"/>
        <w:bookmarkEnd w:id="638"/>
        <w:r>
          <w:t xml:space="preserve">r, application </w:t>
        </w:r>
        <w:del w:id="639" w:author="Author">
          <w:r w:rsidDel="005A6463">
            <w:delText>teir</w:delText>
          </w:r>
        </w:del>
        <w:r w:rsidR="005A6463">
          <w:t>tier</w:t>
        </w:r>
        <w:r>
          <w:t xml:space="preserve"> and the database </w:t>
        </w:r>
        <w:del w:id="640" w:author="Author">
          <w:r w:rsidDel="005A6463">
            <w:delText>teir</w:delText>
          </w:r>
        </w:del>
        <w:r w:rsidR="005A6463">
          <w:t>tier</w:t>
        </w:r>
        <w:r>
          <w:t xml:space="preserve">. </w:t>
        </w:r>
      </w:ins>
    </w:p>
    <w:p w14:paraId="249DD963" w14:textId="2EF47D9F" w:rsidR="00262D80" w:rsidDel="002635BF" w:rsidRDefault="00262D80" w:rsidP="00262D80">
      <w:pPr>
        <w:pStyle w:val="BodyText"/>
        <w:jc w:val="both"/>
        <w:rPr>
          <w:del w:id="641" w:author="Author"/>
          <w:szCs w:val="22"/>
        </w:rPr>
      </w:pPr>
      <w:del w:id="642" w:author="Author">
        <w:r w:rsidRPr="00165DD7" w:rsidDel="002635BF">
          <w:rPr>
            <w:szCs w:val="22"/>
          </w:rPr>
          <w:delText>The Infrastructure design focuses on the orchestration and virtualization of computational, network, and storage resources. The Infrastructure Layer describes the overall capabilities provided by the Infrastructure and the products supporting those services.</w:delText>
        </w:r>
      </w:del>
    </w:p>
    <w:p w14:paraId="41AF5697" w14:textId="74A71B63" w:rsidR="00165DD7" w:rsidRDefault="002635BF" w:rsidP="00262D80">
      <w:pPr>
        <w:pStyle w:val="BodyText"/>
        <w:jc w:val="both"/>
        <w:rPr>
          <w:szCs w:val="22"/>
        </w:rPr>
      </w:pPr>
      <w:ins w:id="643" w:author="Author">
        <w:r>
          <w:object w:dxaOrig="12990" w:dyaOrig="7305" w14:anchorId="2E545755">
            <v:shape id="_x0000_i1028" type="#_x0000_t75" style="width:468pt;height:263.25pt" o:ole="">
              <v:imagedata r:id="rId22" o:title=""/>
            </v:shape>
            <o:OLEObject Type="Embed" ProgID="Visio.Drawing.15" ShapeID="_x0000_i1028" DrawAspect="Content" ObjectID="_1516188336" r:id="rId26"/>
          </w:object>
        </w:r>
      </w:ins>
    </w:p>
    <w:p w14:paraId="11A6BFAC" w14:textId="4B64FA22" w:rsidR="00165DD7" w:rsidRPr="0031059C" w:rsidDel="00B87714" w:rsidRDefault="00165DD7" w:rsidP="00165DD7">
      <w:pPr>
        <w:pStyle w:val="InstructionalText1"/>
        <w:rPr>
          <w:del w:id="644" w:author="Author"/>
          <w:i w:val="0"/>
        </w:rPr>
      </w:pPr>
      <w:del w:id="645" w:author="Author">
        <w:r w:rsidRPr="002E107E" w:rsidDel="00B87714">
          <w:rPr>
            <w:i w:val="0"/>
            <w:highlight w:val="yellow"/>
          </w:rPr>
          <w:delText>Jeff, can you i</w:delText>
        </w:r>
        <w:r w:rsidDel="00B87714">
          <w:rPr>
            <w:i w:val="0"/>
            <w:highlight w:val="yellow"/>
          </w:rPr>
          <w:delText>dentify if we have a diagram associated with the above paragraph? For some reason I think we can grab one from above as its already beem stated or shown…</w:delText>
        </w:r>
      </w:del>
    </w:p>
    <w:p w14:paraId="7CB13983" w14:textId="5D7F8888" w:rsidR="00165DD7" w:rsidRPr="00165DD7" w:rsidRDefault="00165DD7" w:rsidP="00262D80">
      <w:pPr>
        <w:pStyle w:val="BodyText"/>
        <w:jc w:val="both"/>
        <w:rPr>
          <w:szCs w:val="22"/>
        </w:rPr>
      </w:pPr>
    </w:p>
    <w:p w14:paraId="56A97A50" w14:textId="77777777" w:rsidR="004D3806" w:rsidRDefault="004D3806" w:rsidP="004D3806">
      <w:pPr>
        <w:pStyle w:val="Heading4"/>
      </w:pPr>
      <w:bookmarkStart w:id="646" w:name="_Toc381778381"/>
      <w:bookmarkStart w:id="647" w:name="_Toc420996824"/>
      <w:bookmarkStart w:id="648" w:name="_Toc442446156"/>
      <w:r>
        <w:t>Conceptual Production String Diagram</w:t>
      </w:r>
      <w:bookmarkEnd w:id="646"/>
      <w:bookmarkEnd w:id="647"/>
      <w:bookmarkEnd w:id="648"/>
    </w:p>
    <w:p w14:paraId="3EC6369D" w14:textId="77777777" w:rsidR="004D3806" w:rsidRDefault="004D3806" w:rsidP="004D3806">
      <w:pPr>
        <w:pStyle w:val="InstructionalText1"/>
      </w:pPr>
      <w:r>
        <w:t xml:space="preserve">Create a diagram to show the configuration of a single production </w:t>
      </w:r>
      <w:r w:rsidR="00B46164">
        <w:t xml:space="preserve">string. </w:t>
      </w:r>
    </w:p>
    <w:p w14:paraId="5529FFEC" w14:textId="77777777" w:rsidR="004D3806" w:rsidRDefault="004D3806" w:rsidP="004D3806">
      <w:pPr>
        <w:pStyle w:val="InstructionalText1"/>
      </w:pPr>
      <w:r>
        <w:t>Additional components, such as the mainframe, other Web servers, or other major components should be included if they are expected to be required.</w:t>
      </w:r>
    </w:p>
    <w:p w14:paraId="474BE73C" w14:textId="77777777" w:rsidR="00D960A1" w:rsidRDefault="005B5B11" w:rsidP="00F13F72">
      <w:pPr>
        <w:pStyle w:val="BodyText"/>
        <w:jc w:val="center"/>
      </w:pPr>
      <w:r>
        <w:rPr>
          <w:noProof/>
        </w:rPr>
        <mc:AlternateContent>
          <mc:Choice Requires="wps">
            <w:drawing>
              <wp:inline distT="0" distB="0" distL="0" distR="0" wp14:anchorId="62F91511" wp14:editId="08AA1149">
                <wp:extent cx="5442585" cy="118110"/>
                <wp:effectExtent l="5080" t="12065" r="10160" b="12700"/>
                <wp:docPr id="9" name="Rectangle 4" descr="Empty place holder in which to paste a Conceptual Production String Diagram"/>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2585" cy="118110"/>
                        </a:xfrm>
                        <a:prstGeom prst="rect">
                          <a:avLst/>
                        </a:prstGeom>
                        <a:solidFill>
                          <a:srgbClr val="FFFFFF"/>
                        </a:solidFill>
                        <a:ln w="9525">
                          <a:solidFill>
                            <a:srgbClr val="000000"/>
                          </a:solidFill>
                          <a:miter lim="800000"/>
                          <a:headEnd/>
                          <a:tailEnd/>
                        </a:ln>
                      </wps:spPr>
                      <wps:txbx>
                        <w:txbxContent>
                          <w:p w14:paraId="4EA0D535" w14:textId="77777777" w:rsidR="008D5E7E" w:rsidRDefault="008D5E7E" w:rsidP="00213382">
                            <w:pPr>
                              <w:jc w:val="center"/>
                            </w:pPr>
                          </w:p>
                        </w:txbxContent>
                      </wps:txbx>
                      <wps:bodyPr rot="0" vert="horz" wrap="square" lIns="91440" tIns="45720" rIns="91440" bIns="45720" anchor="t" anchorCtr="0" upright="1">
                        <a:noAutofit/>
                      </wps:bodyPr>
                    </wps:wsp>
                  </a:graphicData>
                </a:graphic>
              </wp:inline>
            </w:drawing>
          </mc:Choice>
          <mc:Fallback>
            <w:pict>
              <v:rect w14:anchorId="62F91511" id="Rectangle 4" o:spid="_x0000_s1028" alt="Empty place holder in which to paste a Conceptual Production String Diagram" style="width:428.55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">
                <v:textbox>
                  <w:txbxContent>
                    <w:p w14:paraId="4EA0D535" w14:textId="77777777" w:rsidR="008D5E7E" w:rsidRDefault="008D5E7E" w:rsidP="00213382">
                      <w:pPr>
                        <w:jc w:val="center"/>
                      </w:pPr>
                    </w:p>
                  </w:txbxContent>
                </v:textbox>
                <w10:anchorlock/>
              </v:rect>
            </w:pict>
          </mc:Fallback>
        </mc:AlternateContent>
      </w:r>
    </w:p>
    <w:p w14:paraId="45F2D538" w14:textId="77777777" w:rsidR="00F13F72" w:rsidRPr="00F13F72" w:rsidRDefault="00F13F72" w:rsidP="00F13F72">
      <w:pPr>
        <w:pStyle w:val="Caption"/>
      </w:pPr>
      <w:r w:rsidRPr="00F13F72">
        <w:t xml:space="preserve">Figure </w:t>
      </w:r>
      <w:r w:rsidR="000F1969">
        <w:fldChar w:fldCharType="begin"/>
      </w:r>
      <w:r w:rsidR="000842B6">
        <w:instrText xml:space="preserve"> SEQ Figure \* ARABIC </w:instrText>
      </w:r>
      <w:r w:rsidR="000F1969">
        <w:fldChar w:fldCharType="separate"/>
      </w:r>
      <w:r w:rsidR="004B3DE8">
        <w:rPr>
          <w:noProof/>
        </w:rPr>
        <w:t>7</w:t>
      </w:r>
      <w:r w:rsidR="000F1969">
        <w:rPr>
          <w:noProof/>
        </w:rPr>
        <w:fldChar w:fldCharType="end"/>
      </w:r>
      <w:r w:rsidRPr="00F13F72">
        <w:t>: Conceptual Production String Diagram</w:t>
      </w:r>
    </w:p>
    <w:p w14:paraId="0FEA98D1" w14:textId="77777777" w:rsidR="00356668" w:rsidRDefault="00356668" w:rsidP="00356668">
      <w:pPr>
        <w:pStyle w:val="Heading1"/>
      </w:pPr>
      <w:bookmarkStart w:id="649" w:name="_Toc442446157"/>
      <w:r>
        <w:t>Data Phase</w:t>
      </w:r>
      <w:bookmarkEnd w:id="649"/>
    </w:p>
    <w:p w14:paraId="35F54ABD" w14:textId="77777777" w:rsidR="00356668" w:rsidRDefault="00356668" w:rsidP="00356668">
      <w:pPr>
        <w:pStyle w:val="InstructionalText1"/>
      </w:pPr>
      <w:r>
        <w:t xml:space="preserve">This section outlines the design of the database management system (DBMS) and non-DBMS files associated with the system. For networks, detail the distribution of data and identify any changes to the logical data model that may occur due to software or hardware requirements. </w:t>
      </w:r>
    </w:p>
    <w:p w14:paraId="1E411312" w14:textId="77777777" w:rsidR="00356668" w:rsidRDefault="00356668" w:rsidP="00356668">
      <w:pPr>
        <w:pStyle w:val="InstructionalText1"/>
      </w:pPr>
      <w:r>
        <w:t xml:space="preserve">Note: Provide a data dictionary appendix showing data element name, type, length, source, validation rules, maintenance, data stores, outputs, aliases, and description. </w:t>
      </w:r>
    </w:p>
    <w:p w14:paraId="41856E48" w14:textId="77777777" w:rsidR="00356668" w:rsidRDefault="00356668" w:rsidP="00356668">
      <w:pPr>
        <w:pStyle w:val="Heading2"/>
      </w:pPr>
      <w:bookmarkStart w:id="650" w:name="_Toc381778391"/>
      <w:bookmarkStart w:id="651" w:name="_Toc420996834"/>
      <w:bookmarkStart w:id="652" w:name="_Toc442446158"/>
      <w:r>
        <w:t>Data View</w:t>
      </w:r>
      <w:bookmarkEnd w:id="650"/>
      <w:bookmarkEnd w:id="651"/>
      <w:bookmarkEnd w:id="652"/>
      <w:r>
        <w:t xml:space="preserve"> </w:t>
      </w:r>
    </w:p>
    <w:p w14:paraId="36E4AAB5" w14:textId="77777777" w:rsidR="00356668" w:rsidRDefault="00356668" w:rsidP="00356668">
      <w:pPr>
        <w:pStyle w:val="InstructionalText1"/>
      </w:pPr>
      <w:r>
        <w:t>A "Data View" should be included in the Architectural Representation whenever persistent data objects are included in the system (they are typically present in most software systems). The data view describes the logical data model of the system and includes an Entity Relationship Diagram (ERD). For a description of Entity Relationship diagramming please refer to the whitepaper &lt;</w:t>
      </w:r>
      <w:hyperlink r:id="rId27" w:tooltip="Innovative Explanations IBM Whitepaper" w:history="1">
        <w:r w:rsidRPr="00BC468A">
          <w:rPr>
            <w:rStyle w:val="Hyperlink"/>
          </w:rPr>
          <w:t>http://www-106.ibm.com/developerworks/rational/library/content/03July/2500/2785/2785_uml.pdf</w:t>
        </w:r>
      </w:hyperlink>
      <w:r>
        <w:t>&gt;</w:t>
      </w:r>
    </w:p>
    <w:p w14:paraId="7D75A077" w14:textId="77777777" w:rsidR="00356668" w:rsidRDefault="00356668" w:rsidP="00356668">
      <w:pPr>
        <w:pStyle w:val="Heading2"/>
      </w:pPr>
      <w:bookmarkStart w:id="653" w:name="_Toc381778477"/>
      <w:bookmarkStart w:id="654" w:name="_Toc442446159"/>
      <w:r>
        <w:t>Data Dictionary</w:t>
      </w:r>
      <w:bookmarkEnd w:id="654"/>
    </w:p>
    <w:p w14:paraId="2499F6B5" w14:textId="7F6C5120" w:rsidR="00165DD7" w:rsidRDefault="00165DD7">
      <w:pPr>
        <w:rPr>
          <w:sz w:val="24"/>
          <w:szCs w:val="20"/>
        </w:rPr>
      </w:pPr>
      <w:r>
        <w:br w:type="page"/>
      </w:r>
    </w:p>
    <w:p w14:paraId="419A52CC" w14:textId="77777777" w:rsidR="00356668" w:rsidRDefault="00356668" w:rsidP="00356668">
      <w:pPr>
        <w:pStyle w:val="Heading1"/>
      </w:pPr>
      <w:bookmarkStart w:id="655" w:name="_Toc442446160"/>
      <w:bookmarkEnd w:id="653"/>
      <w:r>
        <w:t>Logical Phase</w:t>
      </w:r>
      <w:bookmarkEnd w:id="655"/>
    </w:p>
    <w:p w14:paraId="211C94A3" w14:textId="3B6E9A58" w:rsidR="00165DD7" w:rsidRDefault="00BF44E5" w:rsidP="00BF44E5">
      <w:pPr>
        <w:jc w:val="both"/>
        <w:rPr>
          <w:sz w:val="24"/>
        </w:rPr>
      </w:pPr>
      <w:r w:rsidRPr="00AB3F50">
        <w:rPr>
          <w:sz w:val="24"/>
        </w:rPr>
        <w:t xml:space="preserve">The BCDS architecture employs a layered and modularized approach to implementing the BCDS system </w:t>
      </w:r>
      <w:r w:rsidR="009F4341" w:rsidRPr="00AB3F50">
        <w:rPr>
          <w:sz w:val="24"/>
        </w:rPr>
        <w:t>architecture. The</w:t>
      </w:r>
      <w:r w:rsidRPr="00AB3F50">
        <w:rPr>
          <w:sz w:val="24"/>
        </w:rPr>
        <w:t xml:space="preserve"> </w:t>
      </w:r>
      <w:del w:id="656" w:author="Author">
        <w:r w:rsidR="00165DD7" w:rsidDel="005A6463">
          <w:rPr>
            <w:sz w:val="24"/>
          </w:rPr>
          <w:delText>figue</w:delText>
        </w:r>
      </w:del>
      <w:ins w:id="657" w:author="Author">
        <w:r w:rsidR="005A6463">
          <w:rPr>
            <w:sz w:val="24"/>
          </w:rPr>
          <w:t>figure</w:t>
        </w:r>
      </w:ins>
      <w:r w:rsidR="00165DD7">
        <w:rPr>
          <w:sz w:val="24"/>
        </w:rPr>
        <w:t xml:space="preserve"> below depicts our </w:t>
      </w:r>
      <w:r w:rsidRPr="00AB3F50">
        <w:rPr>
          <w:sz w:val="24"/>
        </w:rPr>
        <w:t>proposed approach provides a clean separation between the presentation layer, and application services layer, which allows VBA to maximize flexibility and reduce the costs associated with maintaining the BCDS system infrastructure.</w:t>
      </w:r>
    </w:p>
    <w:p w14:paraId="7AA65262" w14:textId="77777777" w:rsidR="00165DD7" w:rsidRDefault="00165DD7" w:rsidP="00BF44E5">
      <w:pPr>
        <w:jc w:val="both"/>
        <w:rPr>
          <w:sz w:val="24"/>
        </w:rPr>
      </w:pPr>
    </w:p>
    <w:p w14:paraId="58673C2B" w14:textId="3F7E88A7" w:rsidR="00BF44E5" w:rsidRPr="00AB3F50" w:rsidRDefault="00BF44E5" w:rsidP="00BF44E5">
      <w:pPr>
        <w:jc w:val="both"/>
        <w:rPr>
          <w:sz w:val="24"/>
        </w:rPr>
      </w:pPr>
      <w:r w:rsidRPr="00AB3F50">
        <w:rPr>
          <w:sz w:val="24"/>
        </w:rPr>
        <w:t xml:space="preserve">The functionality provided by the application is accessed via a set of shared business services.  The SOA architecture connects, mediates and manages messaging between heterogeneous services, legacy systems, and other external interfaces across the enterprise. </w:t>
      </w:r>
    </w:p>
    <w:bookmarkStart w:id="658" w:name="_Toc381778478"/>
    <w:p w14:paraId="0B7C1238" w14:textId="2EF7D46E" w:rsidR="00ED134D" w:rsidRDefault="00B347D6" w:rsidP="00165DD7">
      <w:pPr>
        <w:jc w:val="center"/>
      </w:pPr>
      <w:r>
        <w:object w:dxaOrig="12181" w:dyaOrig="8986" w14:anchorId="7F65C467">
          <v:shape id="_x0000_i1029" type="#_x0000_t75" style="width:507pt;height:389.25pt;mso-position-horizontal:center" o:ole="" o:allowoverlap="f">
            <v:imagedata r:id="rId28" o:title=""/>
          </v:shape>
          <o:OLEObject Type="Embed" ProgID="Visio.Drawing.15" ShapeID="_x0000_i1029" DrawAspect="Content" ObjectID="_1516188337" r:id="rId29"/>
        </w:object>
      </w:r>
    </w:p>
    <w:p w14:paraId="31D3A498" w14:textId="1E4AC358" w:rsidR="00B20306" w:rsidRDefault="00B20306" w:rsidP="00265349">
      <w:pPr>
        <w:pStyle w:val="BodyText"/>
        <w:jc w:val="both"/>
      </w:pPr>
      <w:r>
        <w:t>The BCDS Web application makes HTTP/HTTPS calls to modeling engine, reporting engine and services. Business logic components executes SQLs to read/write data from database.</w:t>
      </w:r>
      <w:r w:rsidR="000176F0">
        <w:t xml:space="preserve"> All business logic components </w:t>
      </w:r>
      <w:del w:id="659" w:author="Author">
        <w:r w:rsidR="000176F0" w:rsidDel="005A6463">
          <w:delText>communicates</w:delText>
        </w:r>
      </w:del>
      <w:ins w:id="660" w:author="Author">
        <w:r w:rsidR="005A6463">
          <w:t>communicate</w:t>
        </w:r>
      </w:ins>
      <w:r w:rsidR="000176F0">
        <w:t xml:space="preserve"> with local/API calls.</w:t>
      </w:r>
      <w:r>
        <w:t xml:space="preserve"> External </w:t>
      </w:r>
      <w:r w:rsidR="009F4341">
        <w:t>partners</w:t>
      </w:r>
      <w:r>
        <w:t xml:space="preserve"> will send data loads through FTP/SFTP or email, if we need to load </w:t>
      </w:r>
      <w:r w:rsidR="009F4341">
        <w:t>more than</w:t>
      </w:r>
      <w:r w:rsidR="005E6512">
        <w:t xml:space="preserve"> once</w:t>
      </w:r>
      <w:r>
        <w:t xml:space="preserve">. BCDS system </w:t>
      </w:r>
      <w:r w:rsidR="009F4341">
        <w:t>uploads</w:t>
      </w:r>
      <w:r>
        <w:t xml:space="preserve"> data to third party systems/locations using common protocol</w:t>
      </w:r>
      <w:r w:rsidR="000176F0">
        <w:t>(s)</w:t>
      </w:r>
      <w:r>
        <w:t>.</w:t>
      </w:r>
    </w:p>
    <w:p w14:paraId="1F5E222E" w14:textId="77777777" w:rsidR="003824D4" w:rsidRPr="00BF44E5" w:rsidRDefault="003824D4" w:rsidP="00BF44E5">
      <w:pPr>
        <w:pStyle w:val="BodyText"/>
      </w:pPr>
    </w:p>
    <w:p w14:paraId="7951F2B5" w14:textId="77777777" w:rsidR="00356668" w:rsidRDefault="00356668" w:rsidP="00356668">
      <w:pPr>
        <w:pStyle w:val="Heading2"/>
      </w:pPr>
      <w:bookmarkStart w:id="661" w:name="_Toc442446161"/>
      <w:r>
        <w:t>Interface Architecture</w:t>
      </w:r>
      <w:bookmarkEnd w:id="658"/>
      <w:bookmarkEnd w:id="661"/>
      <w:r>
        <w:t xml:space="preserve"> </w:t>
      </w:r>
    </w:p>
    <w:p w14:paraId="57D90C34" w14:textId="77777777" w:rsidR="00356668" w:rsidRDefault="00356668" w:rsidP="00356668">
      <w:pPr>
        <w:pStyle w:val="InstructionalText1"/>
      </w:pPr>
      <w:r>
        <w:t>Describe the interface(s) between the system being designed and other systems. Include the interface architecture(s) being implemented, such as wide area networks, gateways, etc. Provide diagrams showing the communications path(s) between this system and other systems.</w:t>
      </w:r>
    </w:p>
    <w:p w14:paraId="3CB609DF" w14:textId="77777777" w:rsidR="00356668" w:rsidRDefault="00356668" w:rsidP="00356668">
      <w:pPr>
        <w:pStyle w:val="Heading2"/>
      </w:pPr>
      <w:bookmarkStart w:id="662" w:name="_Toc381778480"/>
      <w:bookmarkStart w:id="663" w:name="_Toc442446162"/>
      <w:r>
        <w:t>Human-Machine Interface</w:t>
      </w:r>
      <w:bookmarkEnd w:id="662"/>
      <w:bookmarkEnd w:id="663"/>
    </w:p>
    <w:p w14:paraId="2EA587D4" w14:textId="77777777" w:rsidR="00356668" w:rsidRDefault="00356668" w:rsidP="00356668">
      <w:pPr>
        <w:pStyle w:val="InstructionalText1"/>
      </w:pPr>
      <w:r>
        <w:t>Describe the human-machine interface (i.e., GUI) relative to the user. Additional information may be added if the suggested headings are inadequate.</w:t>
      </w:r>
    </w:p>
    <w:p w14:paraId="1F58A55C" w14:textId="77777777" w:rsidR="00356668" w:rsidRDefault="00356668" w:rsidP="00356668">
      <w:pPr>
        <w:pStyle w:val="Heading2"/>
      </w:pPr>
      <w:bookmarkStart w:id="664" w:name="_Toc381778481"/>
      <w:bookmarkStart w:id="665" w:name="_Toc442446163"/>
      <w:r>
        <w:t>Interface Design Rules</w:t>
      </w:r>
      <w:bookmarkEnd w:id="664"/>
      <w:bookmarkEnd w:id="665"/>
    </w:p>
    <w:p w14:paraId="26CC8FFE" w14:textId="77777777" w:rsidR="00356668" w:rsidRDefault="00356668" w:rsidP="00356668">
      <w:pPr>
        <w:pStyle w:val="InstructionalText1"/>
      </w:pPr>
      <w:r>
        <w:t>Identify conventions and standards for designing the GUI.</w:t>
      </w:r>
    </w:p>
    <w:p w14:paraId="10BCC763" w14:textId="77777777" w:rsidR="00356668" w:rsidRDefault="00356668" w:rsidP="00356668">
      <w:pPr>
        <w:pStyle w:val="Heading2"/>
      </w:pPr>
      <w:bookmarkStart w:id="666" w:name="_Toc381778482"/>
      <w:bookmarkStart w:id="667" w:name="_Toc442446164"/>
      <w:r>
        <w:t>Inputs</w:t>
      </w:r>
      <w:bookmarkEnd w:id="666"/>
      <w:bookmarkEnd w:id="667"/>
    </w:p>
    <w:p w14:paraId="3539D8B6" w14:textId="77777777" w:rsidR="00356668" w:rsidRDefault="00356668" w:rsidP="00356668">
      <w:pPr>
        <w:pStyle w:val="InstructionalText1"/>
      </w:pPr>
      <w:r>
        <w:t xml:space="preserve">Identify the input media used by the user (i.e., operator) for providing information to the system, such as data entry screens, optical character readers, bar scanners, etc. </w:t>
      </w:r>
    </w:p>
    <w:p w14:paraId="073B9D5B" w14:textId="77777777" w:rsidR="00356668" w:rsidRDefault="00356668" w:rsidP="00356668">
      <w:pPr>
        <w:pStyle w:val="InstructionalText1"/>
      </w:pPr>
      <w:r>
        <w:t>Identify the messages associated with operator inputs, including the following:</w:t>
      </w:r>
    </w:p>
    <w:p w14:paraId="15105A5E" w14:textId="77777777" w:rsidR="00356668" w:rsidRDefault="00356668" w:rsidP="00356668">
      <w:pPr>
        <w:pStyle w:val="InstructionalBullet1"/>
      </w:pPr>
      <w:r>
        <w:t>Form(s) if the input data is keyed or scanned for data entry</w:t>
      </w:r>
    </w:p>
    <w:p w14:paraId="2F67855E" w14:textId="77777777" w:rsidR="00356668" w:rsidRDefault="00356668" w:rsidP="00356668">
      <w:pPr>
        <w:pStyle w:val="InstructionalBullet1"/>
      </w:pPr>
      <w:r>
        <w:t>Access restrictions</w:t>
      </w:r>
    </w:p>
    <w:p w14:paraId="317429FC" w14:textId="77777777" w:rsidR="00356668" w:rsidRDefault="00356668" w:rsidP="00356668">
      <w:pPr>
        <w:pStyle w:val="InstructionalBullet1"/>
      </w:pPr>
      <w:r>
        <w:t>Security considerations.</w:t>
      </w:r>
    </w:p>
    <w:p w14:paraId="507B8349" w14:textId="77777777" w:rsidR="00356668" w:rsidRDefault="00356668" w:rsidP="00356668">
      <w:pPr>
        <w:pStyle w:val="Heading2"/>
      </w:pPr>
      <w:bookmarkStart w:id="668" w:name="_Toc381778483"/>
      <w:bookmarkStart w:id="669" w:name="_Toc442446165"/>
      <w:r>
        <w:t>Outputs</w:t>
      </w:r>
      <w:bookmarkEnd w:id="668"/>
      <w:bookmarkEnd w:id="669"/>
    </w:p>
    <w:p w14:paraId="2D686016" w14:textId="77777777" w:rsidR="00356668" w:rsidRDefault="00356668" w:rsidP="00356668">
      <w:pPr>
        <w:pStyle w:val="InstructionalText1"/>
      </w:pPr>
      <w:r>
        <w:t>Describe the system output design relative to the user. System outputs include reports, data display screens, query results, etc.</w:t>
      </w:r>
    </w:p>
    <w:p w14:paraId="183AFA4C" w14:textId="77777777" w:rsidR="00356668" w:rsidRDefault="00356668" w:rsidP="00356668">
      <w:pPr>
        <w:pStyle w:val="InstructionalText1"/>
      </w:pPr>
      <w:r>
        <w:t xml:space="preserve">Identify the following, if appropriate: </w:t>
      </w:r>
    </w:p>
    <w:p w14:paraId="29A0E1F8" w14:textId="77777777" w:rsidR="00356668" w:rsidRDefault="00356668" w:rsidP="00356668">
      <w:pPr>
        <w:pStyle w:val="InstructionalBullet1"/>
      </w:pPr>
      <w:r>
        <w:t>Access restrictions or security considerations</w:t>
      </w:r>
    </w:p>
    <w:p w14:paraId="1C09AEF4" w14:textId="77777777" w:rsidR="00356668" w:rsidRDefault="00356668" w:rsidP="00356668">
      <w:pPr>
        <w:pStyle w:val="InstructionalBullet1"/>
      </w:pPr>
      <w:r>
        <w:t>Description of the purpose of the output</w:t>
      </w:r>
    </w:p>
    <w:p w14:paraId="3A898189" w14:textId="77777777" w:rsidR="00356668" w:rsidRDefault="00356668" w:rsidP="00356668">
      <w:pPr>
        <w:pStyle w:val="InstructionalBullet1"/>
      </w:pPr>
      <w:r>
        <w:t>Report requirements, including frequency of periodic reports</w:t>
      </w:r>
    </w:p>
    <w:p w14:paraId="483B35C4" w14:textId="77777777" w:rsidR="00356668" w:rsidRDefault="00356668" w:rsidP="00356668">
      <w:pPr>
        <w:pStyle w:val="InstructionalBullet1"/>
      </w:pPr>
      <w:r>
        <w:t>Screen contents. (Provide a graphic representation of each layout. Define all data elements associated with the layout).</w:t>
      </w:r>
    </w:p>
    <w:p w14:paraId="228A879B" w14:textId="77777777" w:rsidR="00356668" w:rsidRDefault="00356668" w:rsidP="00356668">
      <w:pPr>
        <w:pStyle w:val="Heading2"/>
      </w:pPr>
      <w:bookmarkStart w:id="670" w:name="_Toc381778484"/>
      <w:bookmarkStart w:id="671" w:name="_Toc442446166"/>
      <w:r>
        <w:t>Navigation Hierarchy</w:t>
      </w:r>
      <w:bookmarkEnd w:id="670"/>
      <w:bookmarkEnd w:id="671"/>
    </w:p>
    <w:p w14:paraId="37811243" w14:textId="77777777" w:rsidR="00356668" w:rsidRDefault="00356668" w:rsidP="00356668">
      <w:pPr>
        <w:pStyle w:val="InstructionalText1"/>
      </w:pPr>
      <w:r>
        <w:t>Provide a diagram of the navigation hierarchy that shows how a user moves through the GUI.</w:t>
      </w:r>
    </w:p>
    <w:p w14:paraId="6DA65CB8" w14:textId="77777777" w:rsidR="00356668" w:rsidRDefault="00356668" w:rsidP="00356668">
      <w:pPr>
        <w:pStyle w:val="Heading3"/>
      </w:pPr>
      <w:bookmarkStart w:id="672" w:name="_Toc381778485"/>
      <w:bookmarkStart w:id="673" w:name="_Toc442446167"/>
      <w:r>
        <w:t>Screen [x.1]</w:t>
      </w:r>
      <w:bookmarkEnd w:id="672"/>
      <w:bookmarkEnd w:id="673"/>
    </w:p>
    <w:p w14:paraId="223FEA85" w14:textId="77777777" w:rsidR="00356668" w:rsidRDefault="00356668" w:rsidP="00356668">
      <w:pPr>
        <w:pStyle w:val="InstructionalText1"/>
      </w:pPr>
      <w:r>
        <w:t>Provide the layout of all input data screens or GUIs. Provide a graphic representation of each GUI, for example, a low-resolution screenshot. Define all data elements associated with each screen or GUI, or reference the data dictionary. Label each data input screen and/or GUI.</w:t>
      </w:r>
    </w:p>
    <w:p w14:paraId="0914A48C" w14:textId="77777777" w:rsidR="00356668" w:rsidRDefault="00356668" w:rsidP="00356668">
      <w:pPr>
        <w:pStyle w:val="Heading3"/>
      </w:pPr>
      <w:bookmarkStart w:id="674" w:name="_Toc381778486"/>
      <w:bookmarkStart w:id="675" w:name="_Toc442446168"/>
      <w:r>
        <w:t>Screen [x.2]</w:t>
      </w:r>
      <w:bookmarkEnd w:id="674"/>
      <w:bookmarkEnd w:id="675"/>
    </w:p>
    <w:p w14:paraId="77F9331F" w14:textId="77777777" w:rsidR="00356668" w:rsidRDefault="00356668" w:rsidP="00356668">
      <w:pPr>
        <w:pStyle w:val="InstructionalText1"/>
      </w:pPr>
      <w:r>
        <w:t xml:space="preserve">Provide a graphic representation of each GUI, for example, a low-resolution screenshot. Define all data elements associated with each screen or GUI, or reference the data dictionary. </w:t>
      </w:r>
    </w:p>
    <w:p w14:paraId="2E2B292B" w14:textId="77777777" w:rsidR="00356668" w:rsidRDefault="00356668" w:rsidP="00356668">
      <w:pPr>
        <w:pStyle w:val="Heading3"/>
      </w:pPr>
      <w:bookmarkStart w:id="676" w:name="_Toc381778487"/>
      <w:bookmarkStart w:id="677" w:name="_Toc442446169"/>
      <w:r>
        <w:t>Screen [x.3]</w:t>
      </w:r>
      <w:bookmarkEnd w:id="676"/>
      <w:bookmarkEnd w:id="677"/>
    </w:p>
    <w:p w14:paraId="48D728AB" w14:textId="77777777" w:rsidR="00356668" w:rsidRDefault="00356668" w:rsidP="00356668">
      <w:pPr>
        <w:pStyle w:val="InstructionalText1"/>
      </w:pPr>
      <w:r>
        <w:t xml:space="preserve">Provide a graphic representation of each GUI, for example, a low-resolution screenshot. Define all data elements associated with each screen or GUI, or reference the data dictionary. </w:t>
      </w:r>
    </w:p>
    <w:p w14:paraId="013FFDFE" w14:textId="77777777" w:rsidR="00356668" w:rsidRDefault="00356668" w:rsidP="00356668">
      <w:pPr>
        <w:pStyle w:val="Heading1"/>
      </w:pPr>
      <w:bookmarkStart w:id="678" w:name="_Toc381778386"/>
      <w:bookmarkStart w:id="679" w:name="_Toc420996829"/>
      <w:bookmarkStart w:id="680" w:name="_Toc442446170"/>
      <w:r>
        <w:t>Process Phase</w:t>
      </w:r>
      <w:bookmarkEnd w:id="680"/>
    </w:p>
    <w:p w14:paraId="0EFFB2E6" w14:textId="77777777" w:rsidR="00356668" w:rsidRDefault="00356668" w:rsidP="00356668">
      <w:pPr>
        <w:pStyle w:val="Heading2"/>
      </w:pPr>
      <w:bookmarkStart w:id="681" w:name="_Toc442446171"/>
      <w:r>
        <w:t>Service Oriented Architecture / ESS</w:t>
      </w:r>
      <w:bookmarkEnd w:id="678"/>
      <w:bookmarkEnd w:id="679"/>
      <w:bookmarkEnd w:id="681"/>
    </w:p>
    <w:p w14:paraId="027EC8D3" w14:textId="77777777" w:rsidR="00A8517A" w:rsidRPr="00AB3F50" w:rsidRDefault="00A8517A" w:rsidP="00A31C6A">
      <w:pPr>
        <w:jc w:val="both"/>
        <w:rPr>
          <w:sz w:val="24"/>
        </w:rPr>
      </w:pPr>
      <w:r w:rsidRPr="00AB3F50">
        <w:rPr>
          <w:sz w:val="24"/>
        </w:rPr>
        <w:t xml:space="preserve">The </w:t>
      </w:r>
      <w:r w:rsidR="00A31C6A" w:rsidRPr="00AB3F50">
        <w:rPr>
          <w:sz w:val="24"/>
        </w:rPr>
        <w:t>system a</w:t>
      </w:r>
      <w:r w:rsidRPr="00AB3F50">
        <w:rPr>
          <w:sz w:val="24"/>
        </w:rPr>
        <w:t>rchitecture utilizes the Service Oriented Architecture (SOA) as a foundation for the BCDS technical solution.</w:t>
      </w:r>
      <w:r w:rsidR="004A4891" w:rsidRPr="00AB3F50">
        <w:rPr>
          <w:sz w:val="24"/>
        </w:rPr>
        <w:t xml:space="preserve">  </w:t>
      </w:r>
      <w:r w:rsidRPr="00AB3F50">
        <w:rPr>
          <w:sz w:val="24"/>
        </w:rPr>
        <w:t xml:space="preserve">Service oriented architecture is a technology approach and not a specific hardware or software component. Instead, SOA represents an architectural model in which functionality is decomposed into small, distinct units (services), which can be distributed over a network and can be combined together and reused to create business applications. </w:t>
      </w:r>
    </w:p>
    <w:p w14:paraId="54EAE629" w14:textId="33079786" w:rsidR="00B347D6" w:rsidRDefault="00B347D6">
      <w:r>
        <w:br w:type="page"/>
      </w:r>
    </w:p>
    <w:p w14:paraId="528C8821" w14:textId="77777777" w:rsidR="00BC468A" w:rsidRDefault="0093534F" w:rsidP="00BC468A">
      <w:pPr>
        <w:pStyle w:val="Heading1"/>
      </w:pPr>
      <w:bookmarkStart w:id="682" w:name="_Toc442446172"/>
      <w:r>
        <w:t>Development Phase</w:t>
      </w:r>
      <w:bookmarkEnd w:id="682"/>
    </w:p>
    <w:p w14:paraId="744F28E3" w14:textId="77777777" w:rsidR="00810DF2" w:rsidRPr="00810DF2" w:rsidRDefault="00810DF2" w:rsidP="00810DF2">
      <w:pPr>
        <w:pStyle w:val="BodyText"/>
      </w:pPr>
    </w:p>
    <w:p w14:paraId="1BE07092" w14:textId="77777777" w:rsidR="00BC468A" w:rsidRDefault="00BC468A" w:rsidP="00BC468A">
      <w:pPr>
        <w:pStyle w:val="Heading2"/>
      </w:pPr>
      <w:bookmarkStart w:id="683" w:name="_Toc381778384"/>
      <w:bookmarkStart w:id="684" w:name="_Toc420996827"/>
      <w:bookmarkStart w:id="685" w:name="_Toc442446173"/>
      <w:r>
        <w:t>Software Architecture</w:t>
      </w:r>
      <w:bookmarkEnd w:id="683"/>
      <w:bookmarkEnd w:id="684"/>
      <w:bookmarkEnd w:id="685"/>
    </w:p>
    <w:p w14:paraId="0C4B5E4B" w14:textId="02C5BBEF" w:rsidR="000E263F" w:rsidRPr="00AB3F50" w:rsidRDefault="000E263F" w:rsidP="000E263F">
      <w:pPr>
        <w:pStyle w:val="BodyText"/>
        <w:jc w:val="both"/>
        <w:rPr>
          <w:szCs w:val="23"/>
        </w:rPr>
      </w:pPr>
      <w:r w:rsidRPr="00AB3F50">
        <w:rPr>
          <w:szCs w:val="23"/>
        </w:rPr>
        <w:t xml:space="preserve">The BCDS web application is a lightweight, browser based application that do not require installation of other software on the user's desktop. The </w:t>
      </w:r>
      <w:r w:rsidR="00B347D6">
        <w:rPr>
          <w:szCs w:val="23"/>
        </w:rPr>
        <w:t xml:space="preserve">figure below depicts the </w:t>
      </w:r>
      <w:r w:rsidRPr="00AB3F50">
        <w:rPr>
          <w:szCs w:val="23"/>
        </w:rPr>
        <w:t xml:space="preserve">web application </w:t>
      </w:r>
      <w:r w:rsidR="00B347D6">
        <w:rPr>
          <w:szCs w:val="23"/>
        </w:rPr>
        <w:t xml:space="preserve">as/ </w:t>
      </w:r>
      <w:r w:rsidRPr="00AB3F50">
        <w:rPr>
          <w:szCs w:val="23"/>
        </w:rPr>
        <w:t>is browser-independent and is designed to operate across the most commonly used web browsers, including Fire Fox, Apple Safari and Internet Explorer, with only minimal hardware related requirements. In addition to access via the most commonly used desktop browsers, users can access the BCDS web application via mobile hand-held devices.</w:t>
      </w:r>
    </w:p>
    <w:p w14:paraId="426D2123" w14:textId="77777777" w:rsidR="003824D4" w:rsidRDefault="00A31C6A" w:rsidP="00A31C6A">
      <w:pPr>
        <w:ind w:left="720"/>
      </w:pPr>
      <w:r>
        <w:object w:dxaOrig="7870" w:dyaOrig="7464" w14:anchorId="7E2CAE08">
          <v:shape id="_x0000_i1030" type="#_x0000_t75" style="width:393.75pt;height:322.5pt" o:ole="">
            <v:imagedata r:id="rId30" o:title=""/>
          </v:shape>
          <o:OLEObject Type="Embed" ProgID="Visio.Drawing.11" ShapeID="_x0000_i1030" DrawAspect="Content" ObjectID="_1516188338" r:id="rId31"/>
        </w:object>
      </w:r>
    </w:p>
    <w:p w14:paraId="6F9D16E6" w14:textId="77777777" w:rsidR="006D754A" w:rsidRDefault="006D754A" w:rsidP="006D754A">
      <w:pPr>
        <w:pStyle w:val="BodyText"/>
      </w:pPr>
    </w:p>
    <w:p w14:paraId="788477ED" w14:textId="77777777" w:rsidR="009D1825" w:rsidRDefault="0069600C" w:rsidP="006D754A">
      <w:pPr>
        <w:pStyle w:val="Heading3"/>
      </w:pPr>
      <w:bookmarkStart w:id="686" w:name="_Toc442446174"/>
      <w:r>
        <w:t>Presentation – User interface</w:t>
      </w:r>
      <w:bookmarkEnd w:id="686"/>
    </w:p>
    <w:p w14:paraId="0CF9C167" w14:textId="3FDB292E" w:rsidR="000E263F" w:rsidRPr="009D1825" w:rsidRDefault="000E263F" w:rsidP="00AC000B">
      <w:pPr>
        <w:pStyle w:val="BodyText"/>
        <w:jc w:val="both"/>
      </w:pPr>
      <w:r w:rsidRPr="00454E12">
        <w:t xml:space="preserve">The BCDS web applications incorporate usability features for individuals with disabilities and provide the BCDS system with ADA compliance. </w:t>
      </w:r>
      <w:del w:id="687" w:author="Author">
        <w:r w:rsidRPr="00454E12" w:rsidDel="005A6463">
          <w:delText>Additionally</w:delText>
        </w:r>
      </w:del>
      <w:ins w:id="688" w:author="Author">
        <w:r w:rsidR="005A6463" w:rsidRPr="00454E12">
          <w:t>Additionally,</w:t>
        </w:r>
      </w:ins>
      <w:r w:rsidRPr="00454E12">
        <w:t xml:space="preserve"> the </w:t>
      </w:r>
      <w:r w:rsidR="009F4341" w:rsidRPr="00454E12">
        <w:t>application</w:t>
      </w:r>
      <w:r w:rsidRPr="00454E12">
        <w:t xml:space="preserve"> supports multiple modalities for consumers when interacting with the BCDS system, including support for browsers that work on mobile platforms, including Safari on iPhone and iPad; Chrome on Android phones &amp; tablets and IE on Windows phones and tablets.</w:t>
      </w:r>
    </w:p>
    <w:p w14:paraId="647D3B19" w14:textId="77777777" w:rsidR="006D754A" w:rsidRDefault="006D754A" w:rsidP="006D754A">
      <w:pPr>
        <w:pStyle w:val="Heading3"/>
      </w:pPr>
      <w:bookmarkStart w:id="689" w:name="_Toc442446175"/>
      <w:r>
        <w:t>Service Contract and Adaptors</w:t>
      </w:r>
      <w:bookmarkEnd w:id="689"/>
    </w:p>
    <w:p w14:paraId="33510E24" w14:textId="2BB06F3F" w:rsidR="006D754A" w:rsidRDefault="006D754A" w:rsidP="00A7693B">
      <w:pPr>
        <w:pStyle w:val="BodyText"/>
        <w:jc w:val="both"/>
      </w:pPr>
      <w:r>
        <w:t xml:space="preserve">The </w:t>
      </w:r>
      <w:r w:rsidRPr="00B347D6">
        <w:t>most basic interaction in SOA is between service providers and consumers.</w:t>
      </w:r>
      <w:r>
        <w:t xml:space="preserve"> The two parties must come to an agreement or contract that specifies the details of the service the provider is performing. The contract loosely couples the relationship between provider and consumer. The service adaptors efficiently convert data or application requests into native language of the data without </w:t>
      </w:r>
      <w:r w:rsidR="00F60FAD">
        <w:t xml:space="preserve">requiring custom code. </w:t>
      </w:r>
    </w:p>
    <w:p w14:paraId="287A9702" w14:textId="661ACBC0" w:rsidR="00B347D6" w:rsidRPr="0031059C" w:rsidDel="00B87714" w:rsidRDefault="00B347D6" w:rsidP="00B347D6">
      <w:pPr>
        <w:pStyle w:val="InstructionalText1"/>
        <w:rPr>
          <w:del w:id="690" w:author="Author"/>
          <w:i w:val="0"/>
        </w:rPr>
      </w:pPr>
      <w:commentRangeStart w:id="691"/>
      <w:del w:id="692" w:author="Author">
        <w:r w:rsidRPr="002E107E" w:rsidDel="00B87714">
          <w:rPr>
            <w:i w:val="0"/>
            <w:highlight w:val="yellow"/>
          </w:rPr>
          <w:delText>Jeff, can you i</w:delText>
        </w:r>
        <w:r w:rsidDel="00B87714">
          <w:rPr>
            <w:i w:val="0"/>
            <w:highlight w:val="yellow"/>
          </w:rPr>
          <w:delText>dentify and change what is being stated above, as the word consumers is wrong for a prototype – with three types of users already identified…</w:delText>
        </w:r>
        <w:commentRangeEnd w:id="691"/>
        <w:r w:rsidR="002635BF" w:rsidDel="00B87714">
          <w:rPr>
            <w:rStyle w:val="CommentReference"/>
            <w:i w:val="0"/>
            <w:iCs w:val="0"/>
            <w:color w:val="auto"/>
          </w:rPr>
          <w:commentReference w:id="691"/>
        </w:r>
      </w:del>
    </w:p>
    <w:p w14:paraId="2AA88227" w14:textId="77777777" w:rsidR="00B347D6" w:rsidRPr="006D754A" w:rsidRDefault="00B347D6" w:rsidP="00A7693B">
      <w:pPr>
        <w:pStyle w:val="BodyText"/>
        <w:jc w:val="both"/>
      </w:pPr>
    </w:p>
    <w:p w14:paraId="47984FAC" w14:textId="77777777" w:rsidR="00F60FAD" w:rsidRDefault="00F60FAD" w:rsidP="00F60FAD">
      <w:pPr>
        <w:pStyle w:val="Heading3"/>
      </w:pPr>
      <w:bookmarkStart w:id="693" w:name="_Toc442446176"/>
      <w:r>
        <w:t>Business services and entities</w:t>
      </w:r>
      <w:bookmarkEnd w:id="693"/>
    </w:p>
    <w:p w14:paraId="39355619" w14:textId="77777777" w:rsidR="00AA5B42" w:rsidRDefault="00AA5B42" w:rsidP="00F60FAD">
      <w:pPr>
        <w:pStyle w:val="Heading4"/>
      </w:pPr>
      <w:bookmarkStart w:id="694" w:name="_Toc442446177"/>
      <w:r w:rsidRPr="00AA5B42">
        <w:t>Role-based access and user provisioning</w:t>
      </w:r>
      <w:bookmarkEnd w:id="694"/>
    </w:p>
    <w:p w14:paraId="59518DFF" w14:textId="7BB53F5E" w:rsidR="00644D1A" w:rsidRDefault="00644D1A" w:rsidP="00D278CB">
      <w:pPr>
        <w:pStyle w:val="BodyText"/>
        <w:jc w:val="both"/>
      </w:pPr>
      <w:r>
        <w:t xml:space="preserve">The BCDS application’s global navigation menu allows the user to navigate to all functional areas of the application. </w:t>
      </w:r>
      <w:r w:rsidR="00B347D6">
        <w:t>Three use</w:t>
      </w:r>
      <w:r w:rsidR="00836C6A">
        <w:t>r</w:t>
      </w:r>
      <w:r w:rsidR="00B347D6">
        <w:t xml:space="preserve"> </w:t>
      </w:r>
      <w:r w:rsidR="00836C6A">
        <w:t xml:space="preserve">roles/ </w:t>
      </w:r>
      <w:r w:rsidR="00B347D6">
        <w:t xml:space="preserve">levels </w:t>
      </w:r>
      <w:r w:rsidR="00F72D6E" w:rsidRPr="00F72D6E">
        <w:t xml:space="preserve">are provided with tab-based navigation that allows the user to enter the </w:t>
      </w:r>
      <w:r>
        <w:t>rating details</w:t>
      </w:r>
      <w:r w:rsidR="00F72D6E" w:rsidRPr="00F72D6E">
        <w:t xml:space="preserve"> in the order. </w:t>
      </w:r>
      <w:r w:rsidRPr="00644D1A">
        <w:t xml:space="preserve">The application </w:t>
      </w:r>
      <w:r w:rsidR="00E15F71">
        <w:t>is</w:t>
      </w:r>
      <w:r w:rsidRPr="00644D1A">
        <w:t xml:space="preserve"> designed to meet the needs of the various user </w:t>
      </w:r>
      <w:r>
        <w:t xml:space="preserve">types such as </w:t>
      </w:r>
      <w:r w:rsidRPr="00644D1A">
        <w:t>Model Agent</w:t>
      </w:r>
      <w:r>
        <w:t xml:space="preserve">, </w:t>
      </w:r>
      <w:r w:rsidR="00322FEB">
        <w:t xml:space="preserve">Modeler and </w:t>
      </w:r>
      <w:r>
        <w:t>Administrator</w:t>
      </w:r>
      <w:r w:rsidR="00322FEB">
        <w:t xml:space="preserve"> as depicted below.</w:t>
      </w:r>
    </w:p>
    <w:p w14:paraId="3CA94EDD" w14:textId="28A9AC61" w:rsidR="00322FEB" w:rsidRDefault="00322FEB" w:rsidP="00D278CB">
      <w:pPr>
        <w:pStyle w:val="BodyText"/>
        <w:jc w:val="both"/>
      </w:pPr>
      <w:r w:rsidRPr="00322FEB">
        <w:rPr>
          <w:noProof/>
        </w:rPr>
        <w:drawing>
          <wp:anchor distT="0" distB="0" distL="114300" distR="114300" simplePos="0" relativeHeight="251661312" behindDoc="0" locked="0" layoutInCell="1" allowOverlap="0" wp14:anchorId="7A73C9AB" wp14:editId="5BA27D56">
            <wp:simplePos x="914400" y="4543425"/>
            <wp:positionH relativeFrom="column">
              <wp:align>center</wp:align>
            </wp:positionH>
            <wp:positionV relativeFrom="paragraph">
              <wp:posOffset>182880</wp:posOffset>
            </wp:positionV>
            <wp:extent cx="5038344" cy="3776472"/>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38344" cy="3776472"/>
                    </a:xfrm>
                    <a:prstGeom prst="rect">
                      <a:avLst/>
                    </a:prstGeom>
                  </pic:spPr>
                </pic:pic>
              </a:graphicData>
            </a:graphic>
            <wp14:sizeRelH relativeFrom="margin">
              <wp14:pctWidth>0</wp14:pctWidth>
            </wp14:sizeRelH>
            <wp14:sizeRelV relativeFrom="margin">
              <wp14:pctHeight>0</wp14:pctHeight>
            </wp14:sizeRelV>
          </wp:anchor>
        </w:drawing>
      </w:r>
    </w:p>
    <w:p w14:paraId="22BD4E8A" w14:textId="77777777" w:rsidR="00322FEB" w:rsidRDefault="00322FEB" w:rsidP="00D278CB">
      <w:pPr>
        <w:pStyle w:val="BodyText"/>
        <w:jc w:val="both"/>
      </w:pPr>
    </w:p>
    <w:p w14:paraId="28C14BBA" w14:textId="5CE99B83" w:rsidR="00644D1A" w:rsidRDefault="00644D1A" w:rsidP="00D278CB">
      <w:pPr>
        <w:pStyle w:val="BodyText"/>
        <w:jc w:val="both"/>
      </w:pPr>
      <w:r>
        <w:t>The application allows the</w:t>
      </w:r>
      <w:r w:rsidR="00322FEB">
        <w:t xml:space="preserve"> three </w:t>
      </w:r>
      <w:r>
        <w:t>user</w:t>
      </w:r>
      <w:r w:rsidR="00322FEB">
        <w:t xml:space="preserve"> levels/ roles depicted individually below</w:t>
      </w:r>
      <w:r>
        <w:t xml:space="preserve"> to edit field data if they have the appropriate user access levels. Fields that a user does not have access rights for are not viewable by the user. The user</w:t>
      </w:r>
      <w:r w:rsidR="00322FEB">
        <w:t>/ role</w:t>
      </w:r>
      <w:r>
        <w:t xml:space="preserve"> only sees those fields they can access based upon role based security functionality provided by the BCDS system</w:t>
      </w:r>
      <w:r w:rsidR="005D224E">
        <w:t>. Security is added to the application to prevent users from editing certain data, based on data type and user type.</w:t>
      </w:r>
    </w:p>
    <w:p w14:paraId="796F43F0" w14:textId="13FC8228" w:rsidR="00322FEB" w:rsidRDefault="00322FEB" w:rsidP="00D278CB">
      <w:pPr>
        <w:pStyle w:val="BodyText"/>
        <w:jc w:val="both"/>
      </w:pPr>
      <w:r w:rsidRPr="00322FEB">
        <w:rPr>
          <w:noProof/>
        </w:rPr>
        <w:drawing>
          <wp:anchor distT="0" distB="0" distL="114300" distR="114300" simplePos="0" relativeHeight="251662336" behindDoc="0" locked="0" layoutInCell="1" allowOverlap="1" wp14:anchorId="555511F0" wp14:editId="3968EA39">
            <wp:simplePos x="914400" y="1866900"/>
            <wp:positionH relativeFrom="column">
              <wp:align>center</wp:align>
            </wp:positionH>
            <wp:positionV relativeFrom="paragraph">
              <wp:posOffset>91440</wp:posOffset>
            </wp:positionV>
            <wp:extent cx="5038344" cy="377647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8344" cy="3776472"/>
                    </a:xfrm>
                    <a:prstGeom prst="rect">
                      <a:avLst/>
                    </a:prstGeom>
                  </pic:spPr>
                </pic:pic>
              </a:graphicData>
            </a:graphic>
            <wp14:sizeRelH relativeFrom="margin">
              <wp14:pctWidth>0</wp14:pctWidth>
            </wp14:sizeRelH>
            <wp14:sizeRelV relativeFrom="margin">
              <wp14:pctHeight>0</wp14:pctHeight>
            </wp14:sizeRelV>
          </wp:anchor>
        </w:drawing>
      </w:r>
    </w:p>
    <w:p w14:paraId="591A03E8" w14:textId="51D1F2A9" w:rsidR="00322FEB" w:rsidRDefault="00322FEB" w:rsidP="00D278CB">
      <w:pPr>
        <w:pStyle w:val="BodyText"/>
        <w:jc w:val="both"/>
      </w:pPr>
    </w:p>
    <w:p w14:paraId="7E572F35" w14:textId="44DE2D92" w:rsidR="00322FEB" w:rsidRDefault="00322FEB" w:rsidP="00D278CB">
      <w:pPr>
        <w:pStyle w:val="BodyText"/>
        <w:jc w:val="both"/>
      </w:pPr>
      <w:r w:rsidRPr="00322FEB">
        <w:rPr>
          <w:noProof/>
        </w:rPr>
        <w:drawing>
          <wp:anchor distT="0" distB="0" distL="114300" distR="114300" simplePos="0" relativeHeight="251663360" behindDoc="0" locked="0" layoutInCell="1" allowOverlap="1" wp14:anchorId="76F0F494" wp14:editId="0023A9A4">
            <wp:simplePos x="914400" y="914400"/>
            <wp:positionH relativeFrom="column">
              <wp:align>center</wp:align>
            </wp:positionH>
            <wp:positionV relativeFrom="paragraph">
              <wp:posOffset>0</wp:posOffset>
            </wp:positionV>
            <wp:extent cx="5038344" cy="377647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8344" cy="3776472"/>
                    </a:xfrm>
                    <a:prstGeom prst="rect">
                      <a:avLst/>
                    </a:prstGeom>
                  </pic:spPr>
                </pic:pic>
              </a:graphicData>
            </a:graphic>
            <wp14:sizeRelH relativeFrom="margin">
              <wp14:pctWidth>0</wp14:pctWidth>
            </wp14:sizeRelH>
            <wp14:sizeRelV relativeFrom="margin">
              <wp14:pctHeight>0</wp14:pctHeight>
            </wp14:sizeRelV>
          </wp:anchor>
        </w:drawing>
      </w:r>
    </w:p>
    <w:p w14:paraId="1A870CFD" w14:textId="11BE2645" w:rsidR="00322FEB" w:rsidRDefault="00322FEB" w:rsidP="00D278CB">
      <w:pPr>
        <w:pStyle w:val="BodyText"/>
        <w:jc w:val="both"/>
      </w:pPr>
    </w:p>
    <w:p w14:paraId="46CEE488" w14:textId="0A1CF6E8" w:rsidR="00322FEB" w:rsidRDefault="00322FEB" w:rsidP="00D278CB">
      <w:pPr>
        <w:pStyle w:val="BodyText"/>
        <w:jc w:val="both"/>
      </w:pPr>
      <w:r w:rsidRPr="00322FEB">
        <w:rPr>
          <w:noProof/>
        </w:rPr>
        <w:drawing>
          <wp:anchor distT="0" distB="0" distL="114300" distR="114300" simplePos="0" relativeHeight="251664384" behindDoc="0" locked="0" layoutInCell="1" allowOverlap="1" wp14:anchorId="0149F807" wp14:editId="21F15B65">
            <wp:simplePos x="914400" y="5191125"/>
            <wp:positionH relativeFrom="column">
              <wp:align>center</wp:align>
            </wp:positionH>
            <wp:positionV relativeFrom="paragraph">
              <wp:posOffset>0</wp:posOffset>
            </wp:positionV>
            <wp:extent cx="5038344" cy="3776472"/>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8344" cy="3776472"/>
                    </a:xfrm>
                    <a:prstGeom prst="rect">
                      <a:avLst/>
                    </a:prstGeom>
                  </pic:spPr>
                </pic:pic>
              </a:graphicData>
            </a:graphic>
            <wp14:sizeRelH relativeFrom="margin">
              <wp14:pctWidth>0</wp14:pctWidth>
            </wp14:sizeRelH>
            <wp14:sizeRelV relativeFrom="margin">
              <wp14:pctHeight>0</wp14:pctHeight>
            </wp14:sizeRelV>
          </wp:anchor>
        </w:drawing>
      </w:r>
    </w:p>
    <w:p w14:paraId="1A82DB1D" w14:textId="2557E857" w:rsidR="00AA5B42" w:rsidRDefault="00AA5B42" w:rsidP="00D278CB">
      <w:pPr>
        <w:pStyle w:val="BodyText"/>
        <w:jc w:val="both"/>
        <w:rPr>
          <w:ins w:id="695" w:author="Author"/>
        </w:rPr>
      </w:pPr>
      <w:r>
        <w:t>Access roles, rules, permissions, and groups are configurable in the BCDS administration module.  The solution has granular capabilities to define roles, permissions, groups, and rules. These capabilities are restricted to selected administrators only.</w:t>
      </w:r>
    </w:p>
    <w:p w14:paraId="38790BAD" w14:textId="0547B185" w:rsidR="00B87714" w:rsidRDefault="00B87714" w:rsidP="00D278CB">
      <w:pPr>
        <w:pStyle w:val="BodyText"/>
        <w:jc w:val="both"/>
        <w:rPr>
          <w:ins w:id="696" w:author="Author"/>
        </w:rPr>
      </w:pPr>
    </w:p>
    <w:p w14:paraId="2A71F730" w14:textId="77777777" w:rsidR="00B87714" w:rsidRDefault="00B87714" w:rsidP="00D278CB">
      <w:pPr>
        <w:pStyle w:val="BodyText"/>
        <w:jc w:val="both"/>
        <w:rPr>
          <w:ins w:id="697" w:author="Author"/>
        </w:rPr>
      </w:pPr>
    </w:p>
    <w:p w14:paraId="6F70CA10" w14:textId="1DA3B71A" w:rsidR="008D5E7E" w:rsidRDefault="008D5E7E">
      <w:pPr>
        <w:rPr>
          <w:ins w:id="698" w:author="Author"/>
          <w:sz w:val="24"/>
          <w:szCs w:val="20"/>
        </w:rPr>
      </w:pPr>
      <w:ins w:id="699" w:author="Author">
        <w:r>
          <w:br w:type="page"/>
        </w:r>
      </w:ins>
    </w:p>
    <w:p w14:paraId="41CF1319" w14:textId="621A0F42" w:rsidR="008D5E7E" w:rsidRDefault="008D5E7E" w:rsidP="008D5E7E">
      <w:pPr>
        <w:pStyle w:val="BodyText"/>
        <w:jc w:val="both"/>
        <w:rPr>
          <w:moveTo w:id="700" w:author="Author"/>
        </w:rPr>
      </w:pPr>
      <w:moveToRangeStart w:id="701" w:author="Author" w:name="move442445966"/>
      <w:moveTo w:id="702" w:author="Author">
        <w:r>
          <w:t xml:space="preserve">The </w:t>
        </w:r>
        <w:del w:id="703" w:author="Author">
          <w:r w:rsidDel="008D5E7E">
            <w:delText xml:space="preserve">above </w:delText>
          </w:r>
        </w:del>
        <w:r>
          <w:t xml:space="preserve">ER diagram </w:t>
        </w:r>
      </w:moveTo>
      <w:ins w:id="704" w:author="Author">
        <w:r>
          <w:t xml:space="preserve">below depicts what </w:t>
        </w:r>
      </w:ins>
      <w:moveTo w:id="705" w:author="Author">
        <w:r>
          <w:t xml:space="preserve">will be used to support the role based access control (RBAC) capabilities required by BCDS application platform. It provides the flexibility to define security (user access) from screen level of the application of application widget level that enables a “fine grain access” to the platform features. </w:t>
        </w:r>
      </w:moveTo>
    </w:p>
    <w:moveToRangeEnd w:id="701"/>
    <w:p w14:paraId="2CB42A67" w14:textId="77777777" w:rsidR="009F61C8" w:rsidRDefault="009F61C8" w:rsidP="00D278CB">
      <w:pPr>
        <w:pStyle w:val="BodyText"/>
        <w:jc w:val="both"/>
        <w:rPr>
          <w:ins w:id="706" w:author="Author"/>
        </w:rPr>
      </w:pPr>
    </w:p>
    <w:p w14:paraId="5504B86E" w14:textId="540962A0" w:rsidR="009F61C8" w:rsidRDefault="009F61C8" w:rsidP="00D278CB">
      <w:pPr>
        <w:pStyle w:val="BodyText"/>
        <w:jc w:val="both"/>
        <w:rPr>
          <w:ins w:id="707" w:author="Author"/>
        </w:rPr>
      </w:pPr>
      <w:ins w:id="708" w:author="Author">
        <w:r>
          <w:rPr>
            <w:noProof/>
          </w:rPr>
          <w:drawing>
            <wp:anchor distT="0" distB="0" distL="114300" distR="114300" simplePos="0" relativeHeight="251667968" behindDoc="0" locked="0" layoutInCell="1" allowOverlap="1" wp14:anchorId="5547C710" wp14:editId="1E75842C">
              <wp:simplePos x="914400" y="1943100"/>
              <wp:positionH relativeFrom="column">
                <wp:align>center</wp:align>
              </wp:positionH>
              <wp:positionV relativeFrom="paragraph">
                <wp:posOffset>0</wp:posOffset>
              </wp:positionV>
              <wp:extent cx="5779008" cy="3758184"/>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002.png"/>
                      <pic:cNvPicPr/>
                    </pic:nvPicPr>
                    <pic:blipFill>
                      <a:blip r:embed="rId37">
                        <a:extLst>
                          <a:ext uri="{28A0092B-C50C-407E-A947-70E740481C1C}">
                            <a14:useLocalDpi xmlns:a14="http://schemas.microsoft.com/office/drawing/2010/main" val="0"/>
                          </a:ext>
                        </a:extLst>
                      </a:blip>
                      <a:stretch>
                        <a:fillRect/>
                      </a:stretch>
                    </pic:blipFill>
                    <pic:spPr>
                      <a:xfrm>
                        <a:off x="0" y="0"/>
                        <a:ext cx="5779008" cy="3758184"/>
                      </a:xfrm>
                      <a:prstGeom prst="rect">
                        <a:avLst/>
                      </a:prstGeom>
                    </pic:spPr>
                  </pic:pic>
                </a:graphicData>
              </a:graphic>
              <wp14:sizeRelH relativeFrom="margin">
                <wp14:pctWidth>0</wp14:pctWidth>
              </wp14:sizeRelH>
              <wp14:sizeRelV relativeFrom="margin">
                <wp14:pctHeight>0</wp14:pctHeight>
              </wp14:sizeRelV>
            </wp:anchor>
          </w:drawing>
        </w:r>
      </w:ins>
    </w:p>
    <w:p w14:paraId="31346956" w14:textId="50245FDA" w:rsidR="009F61C8" w:rsidDel="00B87714" w:rsidRDefault="009F61C8" w:rsidP="00D278CB">
      <w:pPr>
        <w:pStyle w:val="BodyText"/>
        <w:jc w:val="both"/>
        <w:rPr>
          <w:ins w:id="709" w:author="Author"/>
          <w:moveFrom w:id="710" w:author="Author"/>
        </w:rPr>
      </w:pPr>
      <w:moveFromRangeStart w:id="711" w:author="Author" w:name="move442445966"/>
      <w:moveFrom w:id="712" w:author="Author">
        <w:ins w:id="713" w:author="Author">
          <w:r w:rsidDel="00B87714">
            <w:t xml:space="preserve">The above ER diagram will be used to support the role based access control (RBAC) capabilities required by BCDS application platform. It provides the flexibility to define security (user access) from screen level of the application of application widget level that enables a “fine grain access” to the platform features. </w:t>
          </w:r>
        </w:ins>
      </w:moveFrom>
    </w:p>
    <w:p w14:paraId="784956F3" w14:textId="6372CC59" w:rsidR="009F61C8" w:rsidRDefault="009F61C8" w:rsidP="00D278CB">
      <w:pPr>
        <w:pStyle w:val="BodyText"/>
        <w:jc w:val="both"/>
      </w:pPr>
      <w:moveFrom w:id="714" w:author="Author">
        <w:ins w:id="715" w:author="Author">
          <w:r w:rsidDel="00B87714">
            <w:t xml:space="preserve"> </w:t>
          </w:r>
        </w:ins>
      </w:moveFrom>
      <w:moveFromRangeEnd w:id="711"/>
    </w:p>
    <w:p w14:paraId="291CB862" w14:textId="2BC6E8E0" w:rsidR="00152B3C" w:rsidRDefault="00152B3C" w:rsidP="00F60FAD">
      <w:pPr>
        <w:pStyle w:val="Heading4"/>
      </w:pPr>
      <w:bookmarkStart w:id="716" w:name="_Toc442446178"/>
      <w:r>
        <w:t>Reporting</w:t>
      </w:r>
      <w:bookmarkEnd w:id="716"/>
    </w:p>
    <w:p w14:paraId="4DDA6111" w14:textId="77777777" w:rsidR="00152B3C" w:rsidRDefault="00152B3C" w:rsidP="008D5E7E">
      <w:pPr>
        <w:pStyle w:val="BodyText"/>
        <w:jc w:val="both"/>
      </w:pPr>
      <w:r>
        <w:t>The BCDS reporting engine is a server-based reporting dashboard that offers useful features including charts, matrices, custom layouts, ad hoc reports, custom report items and a variety of presentation formats.</w:t>
      </w:r>
    </w:p>
    <w:p w14:paraId="4DCA9E5E" w14:textId="77777777" w:rsidR="00152B3C" w:rsidRDefault="00152B3C" w:rsidP="008D5E7E">
      <w:pPr>
        <w:pStyle w:val="BodyText"/>
        <w:jc w:val="both"/>
      </w:pPr>
      <w:r>
        <w:t>Types of reports include:</w:t>
      </w:r>
    </w:p>
    <w:p w14:paraId="712A6A24" w14:textId="77777777" w:rsidR="00152B3C" w:rsidRDefault="00152B3C" w:rsidP="008D5E7E">
      <w:pPr>
        <w:pStyle w:val="BodyText"/>
        <w:numPr>
          <w:ilvl w:val="0"/>
          <w:numId w:val="17"/>
        </w:numPr>
        <w:jc w:val="both"/>
      </w:pPr>
      <w:r>
        <w:t>Required standard reports</w:t>
      </w:r>
    </w:p>
    <w:p w14:paraId="0336D9CC" w14:textId="77777777" w:rsidR="00152B3C" w:rsidRDefault="00152B3C" w:rsidP="008D5E7E">
      <w:pPr>
        <w:pStyle w:val="BodyText"/>
        <w:numPr>
          <w:ilvl w:val="0"/>
          <w:numId w:val="17"/>
        </w:numPr>
        <w:jc w:val="both"/>
      </w:pPr>
      <w:r>
        <w:t>Reporting histories for trending and monitoring of operational performance.</w:t>
      </w:r>
    </w:p>
    <w:p w14:paraId="6A4E1E2E" w14:textId="77777777" w:rsidR="00F60FAD" w:rsidRDefault="00F60FAD" w:rsidP="00F60FAD">
      <w:pPr>
        <w:pStyle w:val="BodyText"/>
      </w:pPr>
    </w:p>
    <w:p w14:paraId="51E8B7F5" w14:textId="77777777" w:rsidR="00F60FAD" w:rsidRDefault="00F60FAD" w:rsidP="00F60FAD">
      <w:pPr>
        <w:pStyle w:val="Heading4"/>
      </w:pPr>
      <w:bookmarkStart w:id="717" w:name="_Toc442446179"/>
      <w:r>
        <w:t>Modeling Engine</w:t>
      </w:r>
      <w:bookmarkEnd w:id="717"/>
    </w:p>
    <w:p w14:paraId="67E61C66" w14:textId="77777777" w:rsidR="00F60FAD" w:rsidRDefault="00F60FAD" w:rsidP="00F60FAD">
      <w:pPr>
        <w:pStyle w:val="BodyText"/>
        <w:rPr>
          <w:sz w:val="23"/>
          <w:szCs w:val="23"/>
        </w:rPr>
      </w:pPr>
      <w:r>
        <w:t xml:space="preserve">The BCDS </w:t>
      </w:r>
      <w:r w:rsidR="00F87A8F">
        <w:t xml:space="preserve">modeling </w:t>
      </w:r>
      <w:r>
        <w:t xml:space="preserve">engine is a </w:t>
      </w:r>
      <w:r>
        <w:rPr>
          <w:sz w:val="23"/>
          <w:szCs w:val="23"/>
        </w:rPr>
        <w:t>real-time, accurate rating determinations are supported by a modern, flexible Business Rules Engine where non-technical users can participate in the rules creation and maintenance process and that can be provided as a shared service for use by other programs.</w:t>
      </w:r>
    </w:p>
    <w:p w14:paraId="01DC7290" w14:textId="77777777" w:rsidR="00F60FAD" w:rsidRDefault="00F60FAD" w:rsidP="00F60FAD">
      <w:pPr>
        <w:pStyle w:val="BodyText"/>
      </w:pPr>
      <w:r>
        <w:rPr>
          <w:sz w:val="23"/>
          <w:szCs w:val="23"/>
        </w:rPr>
        <w:t>By centralizing rules within Modeling engine and sharing rules across BCDS system, VBA can eliminate having to maintain business rules in multiple systems.</w:t>
      </w:r>
    </w:p>
    <w:p w14:paraId="0123BB4F" w14:textId="77777777" w:rsidR="00A67595" w:rsidRDefault="00A67595" w:rsidP="00D278CB">
      <w:pPr>
        <w:pStyle w:val="Heading3"/>
      </w:pPr>
      <w:bookmarkStart w:id="718" w:name="_Toc442446180"/>
      <w:r>
        <w:t>Logging and Auditing</w:t>
      </w:r>
      <w:bookmarkEnd w:id="718"/>
    </w:p>
    <w:p w14:paraId="52D573A2" w14:textId="77777777" w:rsidR="00A67595" w:rsidRDefault="00A67595" w:rsidP="00A67595">
      <w:pPr>
        <w:pStyle w:val="BodyText"/>
        <w:jc w:val="both"/>
        <w:rPr>
          <w:sz w:val="23"/>
          <w:szCs w:val="23"/>
        </w:rPr>
      </w:pPr>
      <w:r>
        <w:rPr>
          <w:sz w:val="23"/>
          <w:szCs w:val="23"/>
        </w:rPr>
        <w:t>The BCDS application includes a robust audit trail, tracking user transactions to identify who initiates each action. It captures the ID of the person who made the change, the time and date of the change, the network location/IP address of the person, the new and previous values, and the outcome, if any, of the event. This data is accessible by authorized users for reporting and Quality Assurance processes.</w:t>
      </w:r>
    </w:p>
    <w:p w14:paraId="61C1E596" w14:textId="77777777" w:rsidR="00D278CB" w:rsidRDefault="00D278CB" w:rsidP="00D278CB">
      <w:pPr>
        <w:pStyle w:val="Heading3"/>
      </w:pPr>
      <w:bookmarkStart w:id="719" w:name="_Toc442446181"/>
      <w:r>
        <w:t>Exception Handling</w:t>
      </w:r>
      <w:bookmarkEnd w:id="719"/>
    </w:p>
    <w:p w14:paraId="66918D1F" w14:textId="77777777" w:rsidR="00D278CB" w:rsidRDefault="00D278CB" w:rsidP="00E15F71">
      <w:pPr>
        <w:pStyle w:val="BodyText"/>
        <w:jc w:val="both"/>
      </w:pPr>
      <w:r w:rsidRPr="00644D1A">
        <w:t>The user is provided with on-screen validations when invalid entries are made. Error messages presented to the user are clear and expressed in nontechnical terms, providing the user with the information needed to resolve errors and complete a successful interaction with the system. One example is that if a required field on a page is not completed, a user is warned that the data is missing and is provided a link to that particular field</w:t>
      </w:r>
      <w:r>
        <w:t>.</w:t>
      </w:r>
    </w:p>
    <w:p w14:paraId="78DFD219" w14:textId="77777777" w:rsidR="00BC468A" w:rsidRDefault="00BC468A" w:rsidP="00BC468A">
      <w:pPr>
        <w:pStyle w:val="BodyText"/>
      </w:pPr>
    </w:p>
    <w:p w14:paraId="3D8C023E" w14:textId="77777777" w:rsidR="0093534F" w:rsidRDefault="0093534F" w:rsidP="00BC468A">
      <w:pPr>
        <w:pStyle w:val="Heading1"/>
      </w:pPr>
      <w:bookmarkStart w:id="720" w:name="_Toc381778388"/>
      <w:bookmarkStart w:id="721" w:name="_Toc420996831"/>
      <w:bookmarkStart w:id="722" w:name="_Toc442446182"/>
      <w:r>
        <w:t>Physical Phase</w:t>
      </w:r>
      <w:bookmarkEnd w:id="722"/>
    </w:p>
    <w:p w14:paraId="3F3ED36C" w14:textId="77777777" w:rsidR="0093534F" w:rsidRDefault="0093534F" w:rsidP="0093534F">
      <w:pPr>
        <w:pStyle w:val="Heading2"/>
      </w:pPr>
      <w:bookmarkStart w:id="723" w:name="_Toc381778383"/>
      <w:bookmarkStart w:id="724" w:name="_Toc420996826"/>
      <w:bookmarkStart w:id="725" w:name="_Toc442446183"/>
      <w:r>
        <w:t>Hardware Architecture</w:t>
      </w:r>
      <w:bookmarkEnd w:id="723"/>
      <w:bookmarkEnd w:id="724"/>
      <w:bookmarkEnd w:id="725"/>
    </w:p>
    <w:p w14:paraId="6841BA56" w14:textId="77777777" w:rsidR="0010770A" w:rsidRDefault="0010770A" w:rsidP="0010770A">
      <w:pPr>
        <w:pStyle w:val="BodyText"/>
      </w:pPr>
      <w:r>
        <w:t xml:space="preserve">The BCDS project team is going to work with VBA team to select hardware configurations </w:t>
      </w:r>
      <w:r w:rsidR="009F4341">
        <w:t>that</w:t>
      </w:r>
      <w:r>
        <w:t xml:space="preserve"> will </w:t>
      </w:r>
      <w:r w:rsidR="009F4341">
        <w:t>me</w:t>
      </w:r>
      <w:r>
        <w:t xml:space="preserve"> VBA performance and scalability requirements. This includes utilization of pre-configured hardware, such as Solaris/Linux servers, supporting application needs. The hardware configurations should have the capability to significantly scale to meet future needs. Use of virtualization reduces the costs by lowering processor counts and associated processor-</w:t>
      </w:r>
      <w:r w:rsidR="009F4341">
        <w:t xml:space="preserve">count </w:t>
      </w:r>
      <w:r>
        <w:t xml:space="preserve">based software licenses. </w:t>
      </w:r>
    </w:p>
    <w:tbl>
      <w:tblPr>
        <w:tblStyle w:val="GridTable4-Accent1"/>
        <w:tblW w:w="0" w:type="auto"/>
        <w:tblLook w:val="04A0" w:firstRow="1" w:lastRow="0" w:firstColumn="1" w:lastColumn="0" w:noHBand="0" w:noVBand="1"/>
      </w:tblPr>
      <w:tblGrid>
        <w:gridCol w:w="1596"/>
        <w:gridCol w:w="1596"/>
        <w:gridCol w:w="1596"/>
        <w:gridCol w:w="1596"/>
        <w:gridCol w:w="1596"/>
        <w:gridCol w:w="1596"/>
      </w:tblGrid>
      <w:tr w:rsidR="000C4C2D" w14:paraId="5E1FC086" w14:textId="77777777" w:rsidTr="000C4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3C9668DB" w14:textId="77777777" w:rsidR="000C4C2D" w:rsidRDefault="000C4C2D" w:rsidP="000C4C2D">
            <w:pPr>
              <w:pStyle w:val="BodyText"/>
            </w:pPr>
            <w:r>
              <w:t>Hardware Item #</w:t>
            </w:r>
          </w:p>
        </w:tc>
        <w:tc>
          <w:tcPr>
            <w:tcW w:w="1596" w:type="dxa"/>
          </w:tcPr>
          <w:p w14:paraId="71417DCF" w14:textId="77777777" w:rsidR="000C4C2D" w:rsidRDefault="000C4C2D" w:rsidP="0010770A">
            <w:pPr>
              <w:pStyle w:val="BodyText"/>
              <w:cnfStyle w:val="100000000000" w:firstRow="1" w:lastRow="0" w:firstColumn="0" w:lastColumn="0" w:oddVBand="0" w:evenVBand="0" w:oddHBand="0" w:evenHBand="0" w:firstRowFirstColumn="0" w:firstRowLastColumn="0" w:lastRowFirstColumn="0" w:lastRowLastColumn="0"/>
            </w:pPr>
            <w:r>
              <w:t>Hardware Item</w:t>
            </w:r>
          </w:p>
        </w:tc>
        <w:tc>
          <w:tcPr>
            <w:tcW w:w="1596" w:type="dxa"/>
          </w:tcPr>
          <w:p w14:paraId="78846FBF" w14:textId="77777777" w:rsidR="000C4C2D" w:rsidRDefault="000C4C2D" w:rsidP="0010770A">
            <w:pPr>
              <w:pStyle w:val="BodyText"/>
              <w:cnfStyle w:val="100000000000" w:firstRow="1" w:lastRow="0" w:firstColumn="0" w:lastColumn="0" w:oddVBand="0" w:evenVBand="0" w:oddHBand="0" w:evenHBand="0" w:firstRowFirstColumn="0" w:firstRowLastColumn="0" w:lastRowFirstColumn="0" w:lastRowLastColumn="0"/>
            </w:pPr>
            <w:r>
              <w:t>Environment</w:t>
            </w:r>
          </w:p>
        </w:tc>
        <w:tc>
          <w:tcPr>
            <w:tcW w:w="1596" w:type="dxa"/>
          </w:tcPr>
          <w:p w14:paraId="0BBFF4D7" w14:textId="77777777" w:rsidR="000C4C2D" w:rsidRDefault="000C4C2D" w:rsidP="0010770A">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96" w:type="dxa"/>
          </w:tcPr>
          <w:p w14:paraId="5E2098B9" w14:textId="77777777" w:rsidR="000C4C2D" w:rsidRDefault="000C4C2D" w:rsidP="0010770A">
            <w:pPr>
              <w:pStyle w:val="BodyText"/>
              <w:cnfStyle w:val="100000000000" w:firstRow="1" w:lastRow="0" w:firstColumn="0" w:lastColumn="0" w:oddVBand="0" w:evenVBand="0" w:oddHBand="0" w:evenHBand="0" w:firstRowFirstColumn="0" w:firstRowLastColumn="0" w:lastRowFirstColumn="0" w:lastRowLastColumn="0"/>
            </w:pPr>
            <w:r>
              <w:t>Operating System</w:t>
            </w:r>
          </w:p>
        </w:tc>
        <w:tc>
          <w:tcPr>
            <w:tcW w:w="1596" w:type="dxa"/>
          </w:tcPr>
          <w:p w14:paraId="238FC906" w14:textId="77777777" w:rsidR="000C4C2D" w:rsidRDefault="000C4C2D" w:rsidP="0010770A">
            <w:pPr>
              <w:pStyle w:val="BodyText"/>
              <w:cnfStyle w:val="100000000000" w:firstRow="1" w:lastRow="0" w:firstColumn="0" w:lastColumn="0" w:oddVBand="0" w:evenVBand="0" w:oddHBand="0" w:evenHBand="0" w:firstRowFirstColumn="0" w:firstRowLastColumn="0" w:lastRowFirstColumn="0" w:lastRowLastColumn="0"/>
            </w:pPr>
            <w:r>
              <w:t>Count</w:t>
            </w:r>
          </w:p>
        </w:tc>
      </w:tr>
      <w:tr w:rsidR="000C4C2D" w14:paraId="0FFBD8E3" w14:textId="77777777" w:rsidTr="000C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0329AA40" w14:textId="77777777" w:rsidR="000C4C2D" w:rsidRDefault="000C4C2D" w:rsidP="0010770A">
            <w:pPr>
              <w:pStyle w:val="BodyText"/>
            </w:pPr>
            <w:r>
              <w:t>1</w:t>
            </w:r>
          </w:p>
        </w:tc>
        <w:tc>
          <w:tcPr>
            <w:tcW w:w="1596" w:type="dxa"/>
          </w:tcPr>
          <w:p w14:paraId="70751D5B"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Load balancers</w:t>
            </w:r>
          </w:p>
        </w:tc>
        <w:tc>
          <w:tcPr>
            <w:tcW w:w="1596" w:type="dxa"/>
          </w:tcPr>
          <w:p w14:paraId="57F43088"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4DF6C7B8"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Apache HTTP server 8GB RAM and 100 GB Storage</w:t>
            </w:r>
          </w:p>
        </w:tc>
        <w:tc>
          <w:tcPr>
            <w:tcW w:w="1596" w:type="dxa"/>
          </w:tcPr>
          <w:p w14:paraId="0F58B06B"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Linux</w:t>
            </w:r>
          </w:p>
        </w:tc>
        <w:tc>
          <w:tcPr>
            <w:tcW w:w="1596" w:type="dxa"/>
          </w:tcPr>
          <w:p w14:paraId="5874B2CA"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2</w:t>
            </w:r>
          </w:p>
        </w:tc>
      </w:tr>
      <w:tr w:rsidR="000C4C2D" w14:paraId="61FF52E1" w14:textId="77777777" w:rsidTr="000C4C2D">
        <w:tc>
          <w:tcPr>
            <w:cnfStyle w:val="001000000000" w:firstRow="0" w:lastRow="0" w:firstColumn="1" w:lastColumn="0" w:oddVBand="0" w:evenVBand="0" w:oddHBand="0" w:evenHBand="0" w:firstRowFirstColumn="0" w:firstRowLastColumn="0" w:lastRowFirstColumn="0" w:lastRowLastColumn="0"/>
            <w:tcW w:w="1596" w:type="dxa"/>
          </w:tcPr>
          <w:p w14:paraId="4BBC2659" w14:textId="77777777" w:rsidR="000C4C2D" w:rsidRDefault="000C4C2D" w:rsidP="0010770A">
            <w:pPr>
              <w:pStyle w:val="BodyText"/>
            </w:pPr>
            <w:r>
              <w:t>2</w:t>
            </w:r>
          </w:p>
        </w:tc>
        <w:tc>
          <w:tcPr>
            <w:tcW w:w="1596" w:type="dxa"/>
          </w:tcPr>
          <w:p w14:paraId="0C1812C8"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DR Router</w:t>
            </w:r>
          </w:p>
        </w:tc>
        <w:tc>
          <w:tcPr>
            <w:tcW w:w="1596" w:type="dxa"/>
          </w:tcPr>
          <w:p w14:paraId="12952C18"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Production</w:t>
            </w:r>
          </w:p>
        </w:tc>
        <w:tc>
          <w:tcPr>
            <w:tcW w:w="1596" w:type="dxa"/>
          </w:tcPr>
          <w:p w14:paraId="7FC95959"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Cisco</w:t>
            </w:r>
          </w:p>
        </w:tc>
        <w:tc>
          <w:tcPr>
            <w:tcW w:w="1596" w:type="dxa"/>
          </w:tcPr>
          <w:p w14:paraId="6A75BA38"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N/A</w:t>
            </w:r>
          </w:p>
        </w:tc>
        <w:tc>
          <w:tcPr>
            <w:tcW w:w="1596" w:type="dxa"/>
          </w:tcPr>
          <w:p w14:paraId="4175DF2B"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1</w:t>
            </w:r>
          </w:p>
        </w:tc>
      </w:tr>
      <w:tr w:rsidR="000C4C2D" w14:paraId="1AB7C16C" w14:textId="77777777" w:rsidTr="000C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1B1B6EE9" w14:textId="77777777" w:rsidR="000C4C2D" w:rsidRDefault="000C4C2D" w:rsidP="0010770A">
            <w:pPr>
              <w:pStyle w:val="BodyText"/>
            </w:pPr>
            <w:r>
              <w:t>3</w:t>
            </w:r>
          </w:p>
        </w:tc>
        <w:tc>
          <w:tcPr>
            <w:tcW w:w="1596" w:type="dxa"/>
          </w:tcPr>
          <w:p w14:paraId="067AAD13"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DR Firewalls</w:t>
            </w:r>
          </w:p>
        </w:tc>
        <w:tc>
          <w:tcPr>
            <w:tcW w:w="1596" w:type="dxa"/>
          </w:tcPr>
          <w:p w14:paraId="2B4E6FDF"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7B2679CD"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Cisco</w:t>
            </w:r>
          </w:p>
        </w:tc>
        <w:tc>
          <w:tcPr>
            <w:tcW w:w="1596" w:type="dxa"/>
          </w:tcPr>
          <w:p w14:paraId="0E1BABBB"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N/A</w:t>
            </w:r>
          </w:p>
        </w:tc>
        <w:tc>
          <w:tcPr>
            <w:tcW w:w="1596" w:type="dxa"/>
          </w:tcPr>
          <w:p w14:paraId="5697DAF5"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2</w:t>
            </w:r>
          </w:p>
        </w:tc>
      </w:tr>
      <w:tr w:rsidR="000C4C2D" w14:paraId="31F9FBBD" w14:textId="77777777" w:rsidTr="000C4C2D">
        <w:tc>
          <w:tcPr>
            <w:cnfStyle w:val="001000000000" w:firstRow="0" w:lastRow="0" w:firstColumn="1" w:lastColumn="0" w:oddVBand="0" w:evenVBand="0" w:oddHBand="0" w:evenHBand="0" w:firstRowFirstColumn="0" w:firstRowLastColumn="0" w:lastRowFirstColumn="0" w:lastRowLastColumn="0"/>
            <w:tcW w:w="1596" w:type="dxa"/>
          </w:tcPr>
          <w:p w14:paraId="16840C9A" w14:textId="77777777" w:rsidR="000C4C2D" w:rsidRDefault="000C4C2D" w:rsidP="0010770A">
            <w:pPr>
              <w:pStyle w:val="BodyText"/>
            </w:pPr>
            <w:r>
              <w:t>4</w:t>
            </w:r>
          </w:p>
        </w:tc>
        <w:tc>
          <w:tcPr>
            <w:tcW w:w="1596" w:type="dxa"/>
          </w:tcPr>
          <w:p w14:paraId="62E4248B"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 xml:space="preserve">DR Switch </w:t>
            </w:r>
          </w:p>
        </w:tc>
        <w:tc>
          <w:tcPr>
            <w:tcW w:w="1596" w:type="dxa"/>
          </w:tcPr>
          <w:p w14:paraId="655AD5F7"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Production</w:t>
            </w:r>
          </w:p>
        </w:tc>
        <w:tc>
          <w:tcPr>
            <w:tcW w:w="1596" w:type="dxa"/>
          </w:tcPr>
          <w:p w14:paraId="68CF4D07"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Cisco</w:t>
            </w:r>
          </w:p>
        </w:tc>
        <w:tc>
          <w:tcPr>
            <w:tcW w:w="1596" w:type="dxa"/>
          </w:tcPr>
          <w:p w14:paraId="73CAFFC0"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N/A</w:t>
            </w:r>
          </w:p>
        </w:tc>
        <w:tc>
          <w:tcPr>
            <w:tcW w:w="1596" w:type="dxa"/>
          </w:tcPr>
          <w:p w14:paraId="4DC24C67" w14:textId="77777777" w:rsidR="000C4C2D" w:rsidRDefault="000C4C2D" w:rsidP="0010770A">
            <w:pPr>
              <w:pStyle w:val="BodyText"/>
              <w:cnfStyle w:val="000000000000" w:firstRow="0" w:lastRow="0" w:firstColumn="0" w:lastColumn="0" w:oddVBand="0" w:evenVBand="0" w:oddHBand="0" w:evenHBand="0" w:firstRowFirstColumn="0" w:firstRowLastColumn="0" w:lastRowFirstColumn="0" w:lastRowLastColumn="0"/>
            </w:pPr>
            <w:r>
              <w:t>1</w:t>
            </w:r>
          </w:p>
        </w:tc>
      </w:tr>
      <w:tr w:rsidR="000C4C2D" w14:paraId="28D468A5" w14:textId="77777777" w:rsidTr="000C4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5E3B3FD9" w14:textId="77777777" w:rsidR="000C4C2D" w:rsidRDefault="000C4C2D" w:rsidP="0010770A">
            <w:pPr>
              <w:pStyle w:val="BodyText"/>
            </w:pPr>
            <w:r>
              <w:t>5</w:t>
            </w:r>
          </w:p>
        </w:tc>
        <w:tc>
          <w:tcPr>
            <w:tcW w:w="1596" w:type="dxa"/>
          </w:tcPr>
          <w:p w14:paraId="220D5EE5"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Application Servers</w:t>
            </w:r>
          </w:p>
        </w:tc>
        <w:tc>
          <w:tcPr>
            <w:tcW w:w="1596" w:type="dxa"/>
          </w:tcPr>
          <w:p w14:paraId="75FE42B7"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36526A48" w14:textId="77777777" w:rsidR="000C4C2D" w:rsidRDefault="000C4C2D" w:rsidP="00E65790">
            <w:pPr>
              <w:pStyle w:val="BodyText"/>
              <w:cnfStyle w:val="000000100000" w:firstRow="0" w:lastRow="0" w:firstColumn="0" w:lastColumn="0" w:oddVBand="0" w:evenVBand="0" w:oddHBand="1" w:evenHBand="0" w:firstRowFirstColumn="0" w:firstRowLastColumn="0" w:lastRowFirstColumn="0" w:lastRowLastColumn="0"/>
            </w:pPr>
            <w:r>
              <w:t>Tomcat and Reports server 16 GB RAM and 1TB Storage</w:t>
            </w:r>
          </w:p>
        </w:tc>
        <w:tc>
          <w:tcPr>
            <w:tcW w:w="1596" w:type="dxa"/>
          </w:tcPr>
          <w:p w14:paraId="12C4131E"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Linux/Solaris</w:t>
            </w:r>
          </w:p>
        </w:tc>
        <w:tc>
          <w:tcPr>
            <w:tcW w:w="1596" w:type="dxa"/>
          </w:tcPr>
          <w:p w14:paraId="071E19E7" w14:textId="77777777" w:rsidR="000C4C2D" w:rsidRDefault="000C4C2D" w:rsidP="0010770A">
            <w:pPr>
              <w:pStyle w:val="BodyText"/>
              <w:cnfStyle w:val="000000100000" w:firstRow="0" w:lastRow="0" w:firstColumn="0" w:lastColumn="0" w:oddVBand="0" w:evenVBand="0" w:oddHBand="1" w:evenHBand="0" w:firstRowFirstColumn="0" w:firstRowLastColumn="0" w:lastRowFirstColumn="0" w:lastRowLastColumn="0"/>
            </w:pPr>
            <w:r>
              <w:t>4</w:t>
            </w:r>
          </w:p>
        </w:tc>
      </w:tr>
    </w:tbl>
    <w:p w14:paraId="77BF3E7B" w14:textId="77777777" w:rsidR="000C4C2D" w:rsidRPr="0010770A" w:rsidRDefault="000C4C2D" w:rsidP="0010770A">
      <w:pPr>
        <w:pStyle w:val="BodyText"/>
      </w:pPr>
    </w:p>
    <w:p w14:paraId="7ECCEBE4" w14:textId="77777777" w:rsidR="0093534F" w:rsidRDefault="0093534F" w:rsidP="0093534F">
      <w:pPr>
        <w:pStyle w:val="InstructionalText1"/>
      </w:pPr>
    </w:p>
    <w:p w14:paraId="168289BC" w14:textId="77777777" w:rsidR="0093534F" w:rsidRDefault="0093534F" w:rsidP="0093534F">
      <w:pPr>
        <w:pStyle w:val="Heading2"/>
      </w:pPr>
      <w:bookmarkStart w:id="726" w:name="_Toc381778385"/>
      <w:bookmarkStart w:id="727" w:name="_Toc420996828"/>
      <w:bookmarkStart w:id="728" w:name="_Toc442446184"/>
      <w:r>
        <w:t>Network Architecture</w:t>
      </w:r>
      <w:bookmarkEnd w:id="726"/>
      <w:bookmarkEnd w:id="727"/>
      <w:bookmarkEnd w:id="728"/>
    </w:p>
    <w:p w14:paraId="28EAA72C" w14:textId="77777777" w:rsidR="00B17CA3" w:rsidRPr="00B17CA3" w:rsidRDefault="00D32A9F" w:rsidP="00D32A9F">
      <w:pPr>
        <w:pStyle w:val="BodyText"/>
        <w:ind w:left="720"/>
      </w:pPr>
      <w:r>
        <w:t xml:space="preserve">The BCDS application requires a flexible, scalable, reliable and high performance infrastructure. These requirements are our guiding principles for the following network design. There are a number of network services to be considered when designing a network such as Domain Name Service (DNS), </w:t>
      </w:r>
      <w:r w:rsidR="009F4341">
        <w:t>Dynamic</w:t>
      </w:r>
      <w:r>
        <w:t xml:space="preserve"> Host Configuration Protocol(DHCP), IP Addressing, and network operations.</w:t>
      </w:r>
    </w:p>
    <w:p w14:paraId="4D1C0D76" w14:textId="77777777" w:rsidR="0010770A" w:rsidRDefault="0010770A" w:rsidP="0093534F">
      <w:pPr>
        <w:pStyle w:val="BodyText"/>
        <w:rPr>
          <w:i/>
          <w:color w:val="0066FF"/>
        </w:rPr>
      </w:pPr>
      <w:r>
        <w:object w:dxaOrig="9181" w:dyaOrig="6571" w14:anchorId="131D6A9C">
          <v:shape id="_x0000_i1031" type="#_x0000_t75" style="width:459pt;height:328.5pt" o:ole="">
            <v:imagedata r:id="rId38" o:title=""/>
          </v:shape>
          <o:OLEObject Type="Embed" ProgID="Visio.Drawing.15" ShapeID="_x0000_i1031" DrawAspect="Content" ObjectID="_1516188339" r:id="rId39"/>
        </w:object>
      </w:r>
    </w:p>
    <w:p w14:paraId="483D56D6" w14:textId="6A7ECF89" w:rsidR="008D5E7E" w:rsidRDefault="008D5E7E">
      <w:pPr>
        <w:rPr>
          <w:ins w:id="729" w:author="Author"/>
          <w:i/>
          <w:color w:val="0066FF"/>
          <w:sz w:val="24"/>
          <w:szCs w:val="20"/>
        </w:rPr>
      </w:pPr>
      <w:ins w:id="730" w:author="Author">
        <w:r>
          <w:rPr>
            <w:i/>
            <w:color w:val="0066FF"/>
          </w:rPr>
          <w:br w:type="page"/>
        </w:r>
      </w:ins>
    </w:p>
    <w:p w14:paraId="1DECAEB0" w14:textId="56068C6A" w:rsidR="0010770A" w:rsidRPr="0093534F" w:rsidDel="008D5E7E" w:rsidRDefault="0010770A" w:rsidP="0093534F">
      <w:pPr>
        <w:pStyle w:val="BodyText"/>
        <w:rPr>
          <w:del w:id="731" w:author="Author"/>
          <w:i/>
          <w:color w:val="0066FF"/>
        </w:rPr>
      </w:pPr>
      <w:bookmarkStart w:id="732" w:name="_Toc442446185"/>
      <w:bookmarkEnd w:id="732"/>
    </w:p>
    <w:p w14:paraId="743929F4" w14:textId="77777777" w:rsidR="00AD4E85" w:rsidRDefault="004E698E" w:rsidP="00625FBB">
      <w:pPr>
        <w:pStyle w:val="Heading1"/>
      </w:pPr>
      <w:bookmarkStart w:id="733" w:name="_Toc381778491"/>
      <w:bookmarkStart w:id="734" w:name="_Toc442446186"/>
      <w:bookmarkEnd w:id="720"/>
      <w:bookmarkEnd w:id="721"/>
      <w:r>
        <w:t>Attachment A – Approval Signatures</w:t>
      </w:r>
      <w:bookmarkEnd w:id="733"/>
      <w:bookmarkEnd w:id="734"/>
    </w:p>
    <w:p w14:paraId="500B6A27" w14:textId="0E624432" w:rsidR="004E698E" w:rsidRDefault="004E698E" w:rsidP="004E698E">
      <w:pPr>
        <w:pStyle w:val="BodyText"/>
      </w:pPr>
      <w:r>
        <w:t xml:space="preserve">This section is used to document the approval of the System Design Document. The review should be conducted face to face where signatures can be obtained ‘live’ during the review. If unable to conduct a face-to-face </w:t>
      </w:r>
      <w:del w:id="735" w:author="Author">
        <w:r w:rsidDel="005A6463">
          <w:delText>meeting</w:delText>
        </w:r>
      </w:del>
      <w:ins w:id="736" w:author="Author">
        <w:r w:rsidR="005A6463">
          <w:t>meeting,</w:t>
        </w:r>
      </w:ins>
      <w:r>
        <w:t xml:space="preserve"> then it should be held via LiveMeeting and concurrence captured during the meeting. The Scribe should add /</w:t>
      </w:r>
      <w:del w:id="737" w:author="Author">
        <w:r w:rsidDel="005A6463">
          <w:delText>es</w:delText>
        </w:r>
      </w:del>
      <w:ins w:id="738" w:author="Author">
        <w:r w:rsidR="005A6463">
          <w:t>is</w:t>
        </w:r>
      </w:ins>
      <w:r>
        <w:t>/name by each position cited. Example provided below.</w:t>
      </w:r>
    </w:p>
    <w:p w14:paraId="60F44563" w14:textId="77777777" w:rsidR="00AD4E85" w:rsidRDefault="003D34F4" w:rsidP="004E698E">
      <w:pPr>
        <w:pStyle w:val="BodyText"/>
      </w:pPr>
      <w:r>
        <w:t xml:space="preserve">The </w:t>
      </w:r>
      <w:r w:rsidR="00625FBB">
        <w:t xml:space="preserve">Business Sponsor </w:t>
      </w:r>
      <w:r w:rsidR="00CB2113">
        <w:t xml:space="preserve">and </w:t>
      </w:r>
      <w:r w:rsidR="004E698E">
        <w:t>Project Manager</w:t>
      </w:r>
      <w:r w:rsidR="00625FBB">
        <w:t xml:space="preserve"> </w:t>
      </w:r>
      <w:r w:rsidR="004E698E">
        <w:t>are required to sign.</w:t>
      </w:r>
    </w:p>
    <w:p w14:paraId="1616E466" w14:textId="77777777" w:rsidR="004E698E" w:rsidRDefault="004E698E" w:rsidP="004E698E">
      <w:pPr>
        <w:pStyle w:val="BodyText"/>
      </w:pPr>
    </w:p>
    <w:p w14:paraId="0744D315" w14:textId="77777777" w:rsidR="004E698E" w:rsidRDefault="004E698E" w:rsidP="004E698E">
      <w:pPr>
        <w:pStyle w:val="BodyText"/>
      </w:pPr>
      <w:r>
        <w:t>______________________________________________________________________________</w:t>
      </w:r>
    </w:p>
    <w:p w14:paraId="76627EAE" w14:textId="77777777" w:rsidR="004E698E" w:rsidRDefault="004E698E" w:rsidP="004E698E">
      <w:pPr>
        <w:pStyle w:val="BodyText"/>
        <w:tabs>
          <w:tab w:val="left" w:pos="7200"/>
        </w:tabs>
      </w:pPr>
      <w:r>
        <w:t>Signed:</w:t>
      </w:r>
      <w:r>
        <w:tab/>
        <w:t xml:space="preserve">Date: </w:t>
      </w:r>
    </w:p>
    <w:p w14:paraId="3BA2BFF0" w14:textId="77777777" w:rsidR="004E698E" w:rsidRDefault="004E698E" w:rsidP="004E698E">
      <w:pPr>
        <w:pStyle w:val="InstructionalText1"/>
      </w:pPr>
      <w:r>
        <w:t>&lt; Business Sponsor &gt;</w:t>
      </w:r>
    </w:p>
    <w:p w14:paraId="6DAA3539" w14:textId="77777777" w:rsidR="004E698E" w:rsidRDefault="004E698E" w:rsidP="004E698E">
      <w:pPr>
        <w:pStyle w:val="BodyText"/>
      </w:pPr>
    </w:p>
    <w:p w14:paraId="35C8C026" w14:textId="77777777" w:rsidR="004E698E" w:rsidRDefault="004E698E" w:rsidP="004E698E">
      <w:pPr>
        <w:pStyle w:val="BodyText"/>
      </w:pPr>
      <w:r>
        <w:t>______________________________________________________________________________</w:t>
      </w:r>
    </w:p>
    <w:p w14:paraId="71802FC5" w14:textId="77777777" w:rsidR="004E698E" w:rsidRDefault="004E698E" w:rsidP="004E698E">
      <w:pPr>
        <w:pStyle w:val="BodyText"/>
        <w:tabs>
          <w:tab w:val="left" w:pos="7200"/>
        </w:tabs>
      </w:pPr>
      <w:r>
        <w:t>Signed:</w:t>
      </w:r>
      <w:r>
        <w:tab/>
        <w:t xml:space="preserve">Date: </w:t>
      </w:r>
    </w:p>
    <w:p w14:paraId="5DB57AB9" w14:textId="77777777" w:rsidR="004E698E" w:rsidRDefault="0098595B" w:rsidP="0098595B">
      <w:pPr>
        <w:pStyle w:val="InstructionalText1"/>
      </w:pPr>
      <w:r>
        <w:t>&lt; Project Manager &gt;</w:t>
      </w:r>
    </w:p>
    <w:p w14:paraId="1631E340" w14:textId="77777777" w:rsidR="004E698E" w:rsidRDefault="004E698E"/>
    <w:p w14:paraId="12E7D223" w14:textId="77777777" w:rsidR="004E698E" w:rsidRDefault="004E698E">
      <w:r>
        <w:br w:type="page"/>
      </w:r>
    </w:p>
    <w:p w14:paraId="627551EB" w14:textId="77777777" w:rsidR="00912533" w:rsidRDefault="00912533" w:rsidP="00912533">
      <w:pPr>
        <w:pStyle w:val="Appendix1"/>
      </w:pPr>
      <w:bookmarkStart w:id="739" w:name="_Toc381778492"/>
      <w:bookmarkStart w:id="740" w:name="_Toc442446187"/>
      <w:r w:rsidRPr="00912533">
        <w:t>Additional Information</w:t>
      </w:r>
      <w:bookmarkEnd w:id="739"/>
      <w:bookmarkEnd w:id="740"/>
      <w:r w:rsidRPr="00912533">
        <w:t xml:space="preserve"> </w:t>
      </w:r>
    </w:p>
    <w:p w14:paraId="49D48FF8" w14:textId="77777777" w:rsidR="00612D0A" w:rsidRDefault="00912533" w:rsidP="00612D0A">
      <w:pPr>
        <w:pStyle w:val="InstructionalText1"/>
      </w:pPr>
      <w:r w:rsidRPr="00912533">
        <w:t>Attach any addition information that supplements the design specification.</w:t>
      </w:r>
      <w:bookmarkStart w:id="741" w:name="_Toc381778493"/>
    </w:p>
    <w:p w14:paraId="7AA3F0A3" w14:textId="77777777" w:rsidR="00612D0A" w:rsidRDefault="00612D0A" w:rsidP="00612D0A">
      <w:pPr>
        <w:pStyle w:val="Appendix11"/>
      </w:pPr>
      <w:bookmarkStart w:id="742" w:name="_Toc381778335"/>
      <w:bookmarkStart w:id="743" w:name="_Toc442446188"/>
      <w:r w:rsidRPr="00210591">
        <w:t>Identification</w:t>
      </w:r>
      <w:bookmarkEnd w:id="742"/>
      <w:r>
        <w:t xml:space="preserve"> of </w:t>
      </w:r>
      <w:r w:rsidR="00B46164">
        <w:t>Technology</w:t>
      </w:r>
      <w:r>
        <w:t xml:space="preserve"> and Standards</w:t>
      </w:r>
      <w:bookmarkEnd w:id="743"/>
    </w:p>
    <w:p w14:paraId="7E538B5B" w14:textId="77777777" w:rsidR="00612D0A" w:rsidRDefault="00612D0A" w:rsidP="00612D0A">
      <w:pPr>
        <w:pStyle w:val="InstructionalText1"/>
      </w:pPr>
      <w:r w:rsidRPr="00210591">
        <w:t>Identify the system and software which apply to the SDD, including: identification number(s), title(s), abbreviation(s), version number(s), and release number(s). Identify all standards (e.g., American National Standards Institute [ANSI], International Organization for Standardization [ISO], Institute of Electrical and Electronics Engineers [IEEE], etc.).</w:t>
      </w:r>
    </w:p>
    <w:p w14:paraId="661622DC" w14:textId="77777777" w:rsidR="00E459BA" w:rsidRDefault="00E459BA" w:rsidP="00E459BA">
      <w:pPr>
        <w:pStyle w:val="Appendix11"/>
      </w:pPr>
      <w:bookmarkStart w:id="744" w:name="_Toc381778337"/>
      <w:bookmarkStart w:id="745" w:name="_Toc442446189"/>
      <w:r w:rsidRPr="000C00A4">
        <w:t>Constraining Policies, Directives and Procedures</w:t>
      </w:r>
      <w:bookmarkEnd w:id="744"/>
      <w:bookmarkEnd w:id="745"/>
    </w:p>
    <w:p w14:paraId="7A44350C" w14:textId="77777777" w:rsidR="00E459BA" w:rsidRDefault="00E459BA" w:rsidP="00E459BA">
      <w:pPr>
        <w:pStyle w:val="InstructionalText1"/>
      </w:pPr>
      <w:r>
        <w:t>Identify any constraints or requirements placed on this document by policies, directives, or procedures.</w:t>
      </w:r>
    </w:p>
    <w:p w14:paraId="25B4197A" w14:textId="77777777" w:rsidR="00912533" w:rsidRDefault="00912533" w:rsidP="00912533">
      <w:pPr>
        <w:pStyle w:val="Appendix11"/>
      </w:pPr>
      <w:bookmarkStart w:id="746" w:name="_Toc442446190"/>
      <w:r>
        <w:t>R</w:t>
      </w:r>
      <w:bookmarkEnd w:id="741"/>
      <w:r w:rsidR="00E459BA">
        <w:t>equirements Traceability Matrix</w:t>
      </w:r>
      <w:bookmarkEnd w:id="746"/>
    </w:p>
    <w:p w14:paraId="09422A93" w14:textId="77777777" w:rsidR="00912533" w:rsidRDefault="00912533" w:rsidP="00912533">
      <w:pPr>
        <w:pStyle w:val="InstructionalText1"/>
      </w:pPr>
      <w:r>
        <w:t>Include an RTM that traces modules and data structures to the software requirements. A reference to the location of the RTM is also acceptable.</w:t>
      </w:r>
    </w:p>
    <w:p w14:paraId="4A68074B" w14:textId="77777777" w:rsidR="00912533" w:rsidRDefault="00912533" w:rsidP="00912533">
      <w:pPr>
        <w:pStyle w:val="Appendix11"/>
      </w:pPr>
      <w:bookmarkStart w:id="747" w:name="_Toc381778494"/>
      <w:bookmarkStart w:id="748" w:name="_Toc442446191"/>
      <w:r>
        <w:t>Packaging and Installation</w:t>
      </w:r>
      <w:bookmarkEnd w:id="747"/>
      <w:bookmarkEnd w:id="748"/>
    </w:p>
    <w:p w14:paraId="13ECA370" w14:textId="77777777" w:rsidR="00912533" w:rsidRDefault="00912533" w:rsidP="00912533">
      <w:pPr>
        <w:pStyle w:val="InstructionalText1"/>
      </w:pPr>
      <w:r>
        <w:t>Outline any special considerations for software packaging and installation.</w:t>
      </w:r>
    </w:p>
    <w:p w14:paraId="7846B555" w14:textId="77777777" w:rsidR="00912533" w:rsidRDefault="00912533" w:rsidP="00912533">
      <w:pPr>
        <w:pStyle w:val="Appendix11"/>
      </w:pPr>
      <w:bookmarkStart w:id="749" w:name="_Toc381778495"/>
      <w:bookmarkStart w:id="750" w:name="_Toc442446192"/>
      <w:r>
        <w:t>Design Metrics</w:t>
      </w:r>
      <w:bookmarkEnd w:id="749"/>
      <w:bookmarkEnd w:id="750"/>
    </w:p>
    <w:p w14:paraId="4BA7802E" w14:textId="77777777" w:rsidR="00912533" w:rsidRDefault="00912533" w:rsidP="00912533">
      <w:pPr>
        <w:pStyle w:val="InstructionalText1"/>
      </w:pPr>
      <w:r>
        <w:t>Describe all metrics to be used during the design activity.</w:t>
      </w:r>
    </w:p>
    <w:p w14:paraId="73ED39C0" w14:textId="77777777" w:rsidR="00F41862" w:rsidRDefault="00F41862" w:rsidP="00F542EF">
      <w:pPr>
        <w:pStyle w:val="InstructionalBullet1"/>
        <w:numPr>
          <w:ilvl w:val="0"/>
          <w:numId w:val="0"/>
        </w:numPr>
        <w:rPr>
          <w:sz w:val="28"/>
          <w:szCs w:val="32"/>
        </w:rPr>
      </w:pPr>
      <w:r>
        <w:br w:type="page"/>
      </w:r>
    </w:p>
    <w:p w14:paraId="6ECD812B" w14:textId="77777777" w:rsidR="00AD4E85" w:rsidRDefault="00AD4E85" w:rsidP="00F866E3">
      <w:pPr>
        <w:pStyle w:val="Title2"/>
        <w:sectPr w:rsidR="00AD4E85" w:rsidSect="00922D53">
          <w:pgSz w:w="12240" w:h="15840" w:code="1"/>
          <w:pgMar w:top="1440" w:right="1440" w:bottom="1440" w:left="1440" w:header="720" w:footer="720" w:gutter="0"/>
          <w:cols w:space="720"/>
          <w:docGrid w:linePitch="360"/>
        </w:sectPr>
      </w:pPr>
    </w:p>
    <w:p w14:paraId="5CE149BA" w14:textId="77777777" w:rsidR="00F866E3" w:rsidRDefault="00F866E3" w:rsidP="00F866E3">
      <w:pPr>
        <w:pStyle w:val="Title2"/>
      </w:pPr>
      <w:r>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353"/>
        <w:gridCol w:w="2400"/>
      </w:tblGrid>
      <w:tr w:rsidR="001615A5" w:rsidRPr="005068FD" w14:paraId="41B5F413" w14:textId="77777777" w:rsidTr="001615A5">
        <w:trPr>
          <w:cantSplit/>
          <w:tblHeader/>
        </w:trPr>
        <w:tc>
          <w:tcPr>
            <w:tcW w:w="907" w:type="pct"/>
            <w:shd w:val="clear" w:color="auto" w:fill="F2F2F2"/>
          </w:tcPr>
          <w:p w14:paraId="49D64F31" w14:textId="77777777" w:rsidR="00F866E3" w:rsidRPr="005068FD" w:rsidRDefault="00F866E3" w:rsidP="00F866E3">
            <w:pPr>
              <w:pStyle w:val="TableHeading"/>
            </w:pPr>
            <w:bookmarkStart w:id="751" w:name="ColumnTitle_117"/>
            <w:bookmarkEnd w:id="751"/>
            <w:r w:rsidRPr="005068FD">
              <w:t>Date</w:t>
            </w:r>
          </w:p>
        </w:tc>
        <w:tc>
          <w:tcPr>
            <w:tcW w:w="567" w:type="pct"/>
            <w:shd w:val="clear" w:color="auto" w:fill="F2F2F2"/>
          </w:tcPr>
          <w:p w14:paraId="3DA8F6D9" w14:textId="77777777" w:rsidR="00F866E3" w:rsidRPr="005068FD" w:rsidRDefault="00F866E3" w:rsidP="00F866E3">
            <w:pPr>
              <w:pStyle w:val="TableHeading"/>
            </w:pPr>
            <w:r w:rsidRPr="005068FD">
              <w:t>Version</w:t>
            </w:r>
          </w:p>
        </w:tc>
        <w:tc>
          <w:tcPr>
            <w:tcW w:w="2273" w:type="pct"/>
            <w:shd w:val="clear" w:color="auto" w:fill="F2F2F2"/>
          </w:tcPr>
          <w:p w14:paraId="1612B9D4" w14:textId="77777777" w:rsidR="00F866E3" w:rsidRPr="005068FD" w:rsidRDefault="00F866E3" w:rsidP="00F866E3">
            <w:pPr>
              <w:pStyle w:val="TableHeading"/>
            </w:pPr>
            <w:r w:rsidRPr="005068FD">
              <w:t>Description</w:t>
            </w:r>
          </w:p>
        </w:tc>
        <w:tc>
          <w:tcPr>
            <w:tcW w:w="1253" w:type="pct"/>
            <w:shd w:val="clear" w:color="auto" w:fill="F2F2F2"/>
          </w:tcPr>
          <w:p w14:paraId="676FA912" w14:textId="77777777" w:rsidR="00F866E3" w:rsidRPr="005068FD" w:rsidRDefault="00F866E3" w:rsidP="00F866E3">
            <w:pPr>
              <w:pStyle w:val="TableHeading"/>
            </w:pPr>
            <w:r w:rsidRPr="005068FD">
              <w:t>Author</w:t>
            </w:r>
          </w:p>
        </w:tc>
      </w:tr>
      <w:tr w:rsidR="003D707B" w:rsidRPr="00416A8F" w14:paraId="1DA57A55" w14:textId="77777777" w:rsidTr="00B50DAD">
        <w:trPr>
          <w:cantSplit/>
          <w:tblHeader/>
        </w:trPr>
        <w:tc>
          <w:tcPr>
            <w:tcW w:w="907" w:type="pct"/>
            <w:shd w:val="clear" w:color="auto" w:fill="FFFFFF" w:themeFill="background1"/>
          </w:tcPr>
          <w:p w14:paraId="7C616340" w14:textId="77777777" w:rsidR="003D707B" w:rsidRDefault="003D707B" w:rsidP="00F866E3">
            <w:pPr>
              <w:pStyle w:val="TableHeading"/>
              <w:rPr>
                <w:b w:val="0"/>
              </w:rPr>
            </w:pPr>
            <w:r>
              <w:rPr>
                <w:b w:val="0"/>
              </w:rPr>
              <w:t>June 2015</w:t>
            </w:r>
          </w:p>
        </w:tc>
        <w:tc>
          <w:tcPr>
            <w:tcW w:w="567" w:type="pct"/>
            <w:shd w:val="clear" w:color="auto" w:fill="FFFFFF" w:themeFill="background1"/>
          </w:tcPr>
          <w:p w14:paraId="3F299319" w14:textId="77777777" w:rsidR="003D707B" w:rsidRDefault="003D707B" w:rsidP="00F866E3">
            <w:pPr>
              <w:pStyle w:val="TableHeading"/>
              <w:rPr>
                <w:b w:val="0"/>
              </w:rPr>
            </w:pPr>
            <w:r>
              <w:rPr>
                <w:b w:val="0"/>
              </w:rPr>
              <w:t>2.10</w:t>
            </w:r>
          </w:p>
        </w:tc>
        <w:tc>
          <w:tcPr>
            <w:tcW w:w="2273" w:type="pct"/>
            <w:shd w:val="clear" w:color="auto" w:fill="FFFFFF" w:themeFill="background1"/>
          </w:tcPr>
          <w:p w14:paraId="38FD01DF" w14:textId="77777777" w:rsidR="003D707B" w:rsidRDefault="003D707B" w:rsidP="00F866E3">
            <w:pPr>
              <w:pStyle w:val="TableHeading"/>
              <w:rPr>
                <w:b w:val="0"/>
              </w:rPr>
            </w:pPr>
            <w:r>
              <w:rPr>
                <w:b w:val="0"/>
              </w:rPr>
              <w:t>Changed Heading 1 default setting to eliminate page break before</w:t>
            </w:r>
          </w:p>
        </w:tc>
        <w:tc>
          <w:tcPr>
            <w:tcW w:w="1253" w:type="pct"/>
            <w:shd w:val="clear" w:color="auto" w:fill="FFFFFF" w:themeFill="background1"/>
          </w:tcPr>
          <w:p w14:paraId="5D3D8F0B" w14:textId="77777777" w:rsidR="003D707B" w:rsidRDefault="003D707B" w:rsidP="00F866E3">
            <w:pPr>
              <w:pStyle w:val="TableHeading"/>
              <w:rPr>
                <w:b w:val="0"/>
              </w:rPr>
            </w:pPr>
            <w:r>
              <w:rPr>
                <w:b w:val="0"/>
              </w:rPr>
              <w:t>Process Management</w:t>
            </w:r>
          </w:p>
        </w:tc>
      </w:tr>
      <w:tr w:rsidR="00B50DAD" w:rsidRPr="00416A8F" w14:paraId="6988F9A8" w14:textId="77777777" w:rsidTr="00B50DAD">
        <w:trPr>
          <w:cantSplit/>
          <w:tblHeader/>
        </w:trPr>
        <w:tc>
          <w:tcPr>
            <w:tcW w:w="907" w:type="pct"/>
            <w:shd w:val="clear" w:color="auto" w:fill="FFFFFF" w:themeFill="background1"/>
          </w:tcPr>
          <w:p w14:paraId="7052C07B" w14:textId="77777777" w:rsidR="00B50DAD" w:rsidRDefault="00B50DAD" w:rsidP="00F866E3">
            <w:pPr>
              <w:pStyle w:val="TableHeading"/>
              <w:rPr>
                <w:b w:val="0"/>
              </w:rPr>
            </w:pPr>
            <w:r>
              <w:rPr>
                <w:b w:val="0"/>
              </w:rPr>
              <w:t>May 2015</w:t>
            </w:r>
          </w:p>
        </w:tc>
        <w:tc>
          <w:tcPr>
            <w:tcW w:w="567" w:type="pct"/>
            <w:shd w:val="clear" w:color="auto" w:fill="FFFFFF" w:themeFill="background1"/>
          </w:tcPr>
          <w:p w14:paraId="31AF11F7" w14:textId="77777777" w:rsidR="00B50DAD" w:rsidRDefault="00B50DAD" w:rsidP="00F866E3">
            <w:pPr>
              <w:pStyle w:val="TableHeading"/>
              <w:rPr>
                <w:b w:val="0"/>
              </w:rPr>
            </w:pPr>
            <w:r>
              <w:rPr>
                <w:b w:val="0"/>
              </w:rPr>
              <w:t>2.9</w:t>
            </w:r>
          </w:p>
        </w:tc>
        <w:tc>
          <w:tcPr>
            <w:tcW w:w="2273" w:type="pct"/>
            <w:shd w:val="clear" w:color="auto" w:fill="FFFFFF" w:themeFill="background1"/>
          </w:tcPr>
          <w:p w14:paraId="2450FE22" w14:textId="77777777" w:rsidR="00B50DAD" w:rsidRDefault="00B50DAD" w:rsidP="00F866E3">
            <w:pPr>
              <w:pStyle w:val="TableHeading"/>
              <w:rPr>
                <w:b w:val="0"/>
              </w:rPr>
            </w:pPr>
            <w:r>
              <w:rPr>
                <w:b w:val="0"/>
              </w:rPr>
              <w:t>Edited for Section 508 conformance and remediated with Common Look Office tool</w:t>
            </w:r>
          </w:p>
        </w:tc>
        <w:tc>
          <w:tcPr>
            <w:tcW w:w="1253" w:type="pct"/>
            <w:shd w:val="clear" w:color="auto" w:fill="FFFFFF" w:themeFill="background1"/>
          </w:tcPr>
          <w:p w14:paraId="52322A2E" w14:textId="77777777" w:rsidR="00B50DAD" w:rsidRDefault="00B50DAD" w:rsidP="00F866E3">
            <w:pPr>
              <w:pStyle w:val="TableHeading"/>
              <w:rPr>
                <w:b w:val="0"/>
              </w:rPr>
            </w:pPr>
            <w:r>
              <w:rPr>
                <w:b w:val="0"/>
              </w:rPr>
              <w:t>Process Management</w:t>
            </w:r>
          </w:p>
        </w:tc>
      </w:tr>
      <w:tr w:rsidR="00416A8F" w:rsidRPr="00416A8F" w14:paraId="55AEF825" w14:textId="77777777" w:rsidTr="00B50DAD">
        <w:trPr>
          <w:cantSplit/>
          <w:tblHeader/>
        </w:trPr>
        <w:tc>
          <w:tcPr>
            <w:tcW w:w="907" w:type="pct"/>
            <w:shd w:val="clear" w:color="auto" w:fill="FFFFFF" w:themeFill="background1"/>
          </w:tcPr>
          <w:p w14:paraId="46DE7ECB" w14:textId="77777777" w:rsidR="00416A8F" w:rsidRPr="00416A8F" w:rsidRDefault="00416A8F" w:rsidP="00F866E3">
            <w:pPr>
              <w:pStyle w:val="TableHeading"/>
              <w:rPr>
                <w:b w:val="0"/>
              </w:rPr>
            </w:pPr>
            <w:r>
              <w:rPr>
                <w:b w:val="0"/>
              </w:rPr>
              <w:t>February 2015</w:t>
            </w:r>
          </w:p>
        </w:tc>
        <w:tc>
          <w:tcPr>
            <w:tcW w:w="567" w:type="pct"/>
            <w:shd w:val="clear" w:color="auto" w:fill="FFFFFF" w:themeFill="background1"/>
          </w:tcPr>
          <w:p w14:paraId="60B306A3" w14:textId="77777777" w:rsidR="00416A8F" w:rsidRPr="00416A8F" w:rsidRDefault="00416A8F" w:rsidP="00F866E3">
            <w:pPr>
              <w:pStyle w:val="TableHeading"/>
              <w:rPr>
                <w:b w:val="0"/>
              </w:rPr>
            </w:pPr>
            <w:r>
              <w:rPr>
                <w:b w:val="0"/>
              </w:rPr>
              <w:t>2.8</w:t>
            </w:r>
          </w:p>
        </w:tc>
        <w:tc>
          <w:tcPr>
            <w:tcW w:w="2273" w:type="pct"/>
            <w:shd w:val="clear" w:color="auto" w:fill="FFFFFF" w:themeFill="background1"/>
          </w:tcPr>
          <w:p w14:paraId="4F1293B3" w14:textId="77777777" w:rsidR="00416A8F" w:rsidRPr="00416A8F" w:rsidRDefault="00416A8F" w:rsidP="00F866E3">
            <w:pPr>
              <w:pStyle w:val="TableHeading"/>
              <w:rPr>
                <w:b w:val="0"/>
              </w:rPr>
            </w:pPr>
            <w:r>
              <w:rPr>
                <w:b w:val="0"/>
              </w:rPr>
              <w:t>Incorporates revisions from PMAS Reform Lockdown</w:t>
            </w:r>
            <w:r w:rsidR="00851DE6">
              <w:rPr>
                <w:b w:val="0"/>
              </w:rPr>
              <w:t>; namely removing requirements for information that can be obtained from other PMAS authoritative sources.</w:t>
            </w:r>
          </w:p>
        </w:tc>
        <w:tc>
          <w:tcPr>
            <w:tcW w:w="1253" w:type="pct"/>
            <w:shd w:val="clear" w:color="auto" w:fill="FFFFFF" w:themeFill="background1"/>
          </w:tcPr>
          <w:p w14:paraId="16B916DE" w14:textId="772D081A" w:rsidR="00416A8F" w:rsidRPr="00416A8F" w:rsidRDefault="00416A8F" w:rsidP="00F866E3">
            <w:pPr>
              <w:pStyle w:val="TableHeading"/>
              <w:rPr>
                <w:b w:val="0"/>
              </w:rPr>
            </w:pPr>
            <w:r>
              <w:rPr>
                <w:b w:val="0"/>
              </w:rPr>
              <w:t xml:space="preserve">Andrew </w:t>
            </w:r>
            <w:del w:id="752" w:author="Author">
              <w:r w:rsidDel="005A6463">
                <w:rPr>
                  <w:b w:val="0"/>
                </w:rPr>
                <w:delText>Slawter</w:delText>
              </w:r>
            </w:del>
            <w:ins w:id="753" w:author="Author">
              <w:r w:rsidR="005A6463">
                <w:rPr>
                  <w:b w:val="0"/>
                </w:rPr>
                <w:t>Slater</w:t>
              </w:r>
            </w:ins>
            <w:r>
              <w:rPr>
                <w:b w:val="0"/>
              </w:rPr>
              <w:t>, Office of Technology Strategies</w:t>
            </w:r>
          </w:p>
        </w:tc>
      </w:tr>
      <w:tr w:rsidR="001F4A24" w14:paraId="399E5F1B" w14:textId="77777777" w:rsidTr="001F3FB8">
        <w:trPr>
          <w:cantSplit/>
        </w:trPr>
        <w:tc>
          <w:tcPr>
            <w:tcW w:w="907" w:type="pct"/>
          </w:tcPr>
          <w:p w14:paraId="347297CE" w14:textId="77777777" w:rsidR="001F4A24" w:rsidRDefault="001F4A24" w:rsidP="00B920BA">
            <w:pPr>
              <w:pStyle w:val="TableText"/>
            </w:pPr>
            <w:r>
              <w:t>September 2014</w:t>
            </w:r>
          </w:p>
        </w:tc>
        <w:tc>
          <w:tcPr>
            <w:tcW w:w="567" w:type="pct"/>
          </w:tcPr>
          <w:p w14:paraId="2B36970C" w14:textId="77777777" w:rsidR="001F4A24" w:rsidRDefault="001F4A24" w:rsidP="00B920BA">
            <w:pPr>
              <w:pStyle w:val="TableText"/>
            </w:pPr>
            <w:r>
              <w:t>2.7</w:t>
            </w:r>
          </w:p>
        </w:tc>
        <w:tc>
          <w:tcPr>
            <w:tcW w:w="2273" w:type="pct"/>
          </w:tcPr>
          <w:p w14:paraId="684D7FB3" w14:textId="77777777" w:rsidR="001F4A24" w:rsidRDefault="001F4A24" w:rsidP="001F4A24">
            <w:pPr>
              <w:pStyle w:val="TableText"/>
            </w:pPr>
            <w:r>
              <w:t xml:space="preserve">Adds Enterprise Shared Services terms and </w:t>
            </w:r>
            <w:r w:rsidRPr="001F4A24">
              <w:t>requires AERB Compliance Certificate attachment</w:t>
            </w:r>
            <w:r>
              <w:t>.</w:t>
            </w:r>
          </w:p>
        </w:tc>
        <w:tc>
          <w:tcPr>
            <w:tcW w:w="1253" w:type="pct"/>
          </w:tcPr>
          <w:p w14:paraId="0028D5CA" w14:textId="77777777" w:rsidR="001F4A24" w:rsidRDefault="001F4A24" w:rsidP="00B920BA">
            <w:pPr>
              <w:pStyle w:val="TableText"/>
            </w:pPr>
            <w:r>
              <w:t>Process Management</w:t>
            </w:r>
          </w:p>
        </w:tc>
      </w:tr>
      <w:tr w:rsidR="001F4A24" w14:paraId="33B2E7E0" w14:textId="77777777" w:rsidTr="001F3FB8">
        <w:trPr>
          <w:cantSplit/>
        </w:trPr>
        <w:tc>
          <w:tcPr>
            <w:tcW w:w="907" w:type="pct"/>
          </w:tcPr>
          <w:p w14:paraId="0BB3558C" w14:textId="77777777" w:rsidR="001F4A24" w:rsidRDefault="001F4A24" w:rsidP="00F866E3">
            <w:pPr>
              <w:pStyle w:val="TableText"/>
            </w:pPr>
            <w:r>
              <w:t>August 2014</w:t>
            </w:r>
          </w:p>
        </w:tc>
        <w:tc>
          <w:tcPr>
            <w:tcW w:w="567" w:type="pct"/>
          </w:tcPr>
          <w:p w14:paraId="79E58956" w14:textId="77777777" w:rsidR="001F4A24" w:rsidRDefault="001F4A24" w:rsidP="00F866E3">
            <w:pPr>
              <w:pStyle w:val="TableText"/>
            </w:pPr>
            <w:r>
              <w:t>2.6</w:t>
            </w:r>
          </w:p>
        </w:tc>
        <w:tc>
          <w:tcPr>
            <w:tcW w:w="2273" w:type="pct"/>
          </w:tcPr>
          <w:p w14:paraId="75D2B242" w14:textId="77777777" w:rsidR="001F4A24" w:rsidRDefault="001F4A24" w:rsidP="003457E4">
            <w:pPr>
              <w:pStyle w:val="TableText"/>
            </w:pPr>
            <w:r w:rsidRPr="003457E4">
              <w:t>Signature block update</w:t>
            </w:r>
            <w:r>
              <w:t xml:space="preserve"> authorized by AERB  </w:t>
            </w:r>
            <w:r w:rsidRPr="003457E4">
              <w:t>CR_018934</w:t>
            </w:r>
          </w:p>
        </w:tc>
        <w:tc>
          <w:tcPr>
            <w:tcW w:w="1253" w:type="pct"/>
          </w:tcPr>
          <w:p w14:paraId="2F0D7E4C" w14:textId="77777777" w:rsidR="001F4A24" w:rsidRDefault="001F4A24" w:rsidP="00F866E3">
            <w:pPr>
              <w:pStyle w:val="TableText"/>
            </w:pPr>
            <w:r>
              <w:t>Process Management</w:t>
            </w:r>
          </w:p>
        </w:tc>
      </w:tr>
      <w:tr w:rsidR="001F4A24" w14:paraId="170ED6CB" w14:textId="77777777" w:rsidTr="003D34F4">
        <w:trPr>
          <w:cantSplit/>
        </w:trPr>
        <w:tc>
          <w:tcPr>
            <w:tcW w:w="907" w:type="pct"/>
          </w:tcPr>
          <w:p w14:paraId="7176540A" w14:textId="77777777" w:rsidR="001F4A24" w:rsidRDefault="001F4A24" w:rsidP="00F866E3">
            <w:pPr>
              <w:pStyle w:val="TableText"/>
            </w:pPr>
            <w:r>
              <w:t>March 2014</w:t>
            </w:r>
          </w:p>
        </w:tc>
        <w:tc>
          <w:tcPr>
            <w:tcW w:w="567" w:type="pct"/>
          </w:tcPr>
          <w:p w14:paraId="6382F167" w14:textId="77777777" w:rsidR="001F4A24" w:rsidRDefault="001F4A24" w:rsidP="00F866E3">
            <w:pPr>
              <w:pStyle w:val="TableText"/>
            </w:pPr>
            <w:r>
              <w:t>2.5</w:t>
            </w:r>
          </w:p>
        </w:tc>
        <w:tc>
          <w:tcPr>
            <w:tcW w:w="2273" w:type="pct"/>
          </w:tcPr>
          <w:p w14:paraId="3173DA4E" w14:textId="77777777" w:rsidR="001F4A24" w:rsidRDefault="001F4A24" w:rsidP="00155BFE">
            <w:pPr>
              <w:pStyle w:val="TableText"/>
            </w:pPr>
            <w:r>
              <w:t xml:space="preserve">Section 508 repairs to new version approved by AERB Chair approved </w:t>
            </w:r>
          </w:p>
        </w:tc>
        <w:tc>
          <w:tcPr>
            <w:tcW w:w="1253" w:type="pct"/>
          </w:tcPr>
          <w:p w14:paraId="448AACAA" w14:textId="77777777" w:rsidR="001F4A24" w:rsidRDefault="001F4A24" w:rsidP="00F866E3">
            <w:pPr>
              <w:pStyle w:val="TableText"/>
            </w:pPr>
            <w:r>
              <w:t>Process Management</w:t>
            </w:r>
          </w:p>
        </w:tc>
      </w:tr>
      <w:tr w:rsidR="001F4A24" w14:paraId="2FDD98AB" w14:textId="77777777" w:rsidTr="003D34F4">
        <w:trPr>
          <w:cantSplit/>
        </w:trPr>
        <w:tc>
          <w:tcPr>
            <w:tcW w:w="907" w:type="pct"/>
          </w:tcPr>
          <w:p w14:paraId="2F52E5D7" w14:textId="77777777" w:rsidR="001F4A24" w:rsidRDefault="001F4A24" w:rsidP="00F866E3">
            <w:pPr>
              <w:pStyle w:val="TableText"/>
            </w:pPr>
            <w:r w:rsidRPr="00856C5E">
              <w:t>August 2013</w:t>
            </w:r>
          </w:p>
        </w:tc>
        <w:tc>
          <w:tcPr>
            <w:tcW w:w="567" w:type="pct"/>
          </w:tcPr>
          <w:p w14:paraId="1A483682" w14:textId="77777777" w:rsidR="001F4A24" w:rsidRDefault="001F4A24" w:rsidP="00F866E3">
            <w:pPr>
              <w:pStyle w:val="TableText"/>
            </w:pPr>
            <w:r w:rsidRPr="00856C5E">
              <w:t>2.3</w:t>
            </w:r>
          </w:p>
        </w:tc>
        <w:tc>
          <w:tcPr>
            <w:tcW w:w="2273" w:type="pct"/>
          </w:tcPr>
          <w:p w14:paraId="5F5FE50D" w14:textId="77777777" w:rsidR="001F4A24" w:rsidRDefault="001F4A24" w:rsidP="00155BFE">
            <w:pPr>
              <w:pStyle w:val="TableText"/>
            </w:pPr>
            <w:r w:rsidRPr="00856C5E">
              <w:t xml:space="preserve">Replaced the Service Architecture sub-section with new sub-sections for consumed and provided services. Also applied miscellaneous feedback from VA team. </w:t>
            </w:r>
          </w:p>
        </w:tc>
        <w:tc>
          <w:tcPr>
            <w:tcW w:w="1253" w:type="pct"/>
          </w:tcPr>
          <w:p w14:paraId="7CE31D07" w14:textId="77777777" w:rsidR="001F4A24" w:rsidRDefault="001F4A24" w:rsidP="009544EF">
            <w:pPr>
              <w:pStyle w:val="TableText"/>
            </w:pPr>
            <w:r w:rsidRPr="00856C5E">
              <w:t>ASD</w:t>
            </w:r>
            <w:r>
              <w:t xml:space="preserve"> Enterprise Shared Services (ESS) Work Group</w:t>
            </w:r>
          </w:p>
        </w:tc>
      </w:tr>
      <w:tr w:rsidR="001F4A24" w14:paraId="431FBAEB" w14:textId="77777777" w:rsidTr="003D34F4">
        <w:trPr>
          <w:cantSplit/>
        </w:trPr>
        <w:tc>
          <w:tcPr>
            <w:tcW w:w="907" w:type="pct"/>
          </w:tcPr>
          <w:p w14:paraId="6336AD2A" w14:textId="77777777" w:rsidR="001F4A24" w:rsidRDefault="001F4A24" w:rsidP="00B161A5">
            <w:pPr>
              <w:pStyle w:val="TableText"/>
            </w:pPr>
            <w:r>
              <w:t>June 2013</w:t>
            </w:r>
          </w:p>
        </w:tc>
        <w:tc>
          <w:tcPr>
            <w:tcW w:w="567" w:type="pct"/>
          </w:tcPr>
          <w:p w14:paraId="439E0451" w14:textId="77777777" w:rsidR="001F4A24" w:rsidRDefault="001F4A24" w:rsidP="00F866E3">
            <w:pPr>
              <w:pStyle w:val="TableText"/>
            </w:pPr>
            <w:r>
              <w:t>1.3</w:t>
            </w:r>
          </w:p>
        </w:tc>
        <w:tc>
          <w:tcPr>
            <w:tcW w:w="2273" w:type="pct"/>
          </w:tcPr>
          <w:p w14:paraId="20186C06" w14:textId="77777777" w:rsidR="001F4A24" w:rsidRDefault="001F4A24" w:rsidP="00072A6C">
            <w:pPr>
              <w:pStyle w:val="TableText"/>
            </w:pPr>
            <w:r>
              <w:t xml:space="preserve">Upgraded to MS Office 2007-2010 format </w:t>
            </w:r>
          </w:p>
        </w:tc>
        <w:tc>
          <w:tcPr>
            <w:tcW w:w="1253" w:type="pct"/>
          </w:tcPr>
          <w:p w14:paraId="63F4D86D" w14:textId="77777777" w:rsidR="001F4A24" w:rsidRDefault="001F4A24" w:rsidP="00F866E3">
            <w:pPr>
              <w:pStyle w:val="TableText"/>
            </w:pPr>
            <w:r>
              <w:t>Process Management</w:t>
            </w:r>
          </w:p>
        </w:tc>
      </w:tr>
      <w:tr w:rsidR="001F4A24" w14:paraId="069C2B72" w14:textId="77777777" w:rsidTr="003D34F4">
        <w:trPr>
          <w:cantSplit/>
        </w:trPr>
        <w:tc>
          <w:tcPr>
            <w:tcW w:w="907" w:type="pct"/>
          </w:tcPr>
          <w:p w14:paraId="3352A3BC" w14:textId="77777777" w:rsidR="001F4A24" w:rsidRPr="005B6E70" w:rsidRDefault="001F4A24" w:rsidP="00996A52">
            <w:pPr>
              <w:rPr>
                <w:rFonts w:ascii="Arial" w:hAnsi="Arial" w:cs="Arial"/>
                <w:szCs w:val="20"/>
              </w:rPr>
            </w:pPr>
            <w:r w:rsidRPr="005B6E70">
              <w:rPr>
                <w:rFonts w:ascii="Arial" w:hAnsi="Arial" w:cs="Arial"/>
                <w:szCs w:val="20"/>
              </w:rPr>
              <w:t>June 2013</w:t>
            </w:r>
          </w:p>
        </w:tc>
        <w:tc>
          <w:tcPr>
            <w:tcW w:w="567" w:type="pct"/>
          </w:tcPr>
          <w:p w14:paraId="04603F63" w14:textId="77777777" w:rsidR="001F4A24" w:rsidRPr="005B6E70" w:rsidRDefault="001F4A24" w:rsidP="00996A52">
            <w:pPr>
              <w:rPr>
                <w:rFonts w:ascii="Arial" w:hAnsi="Arial" w:cs="Arial"/>
                <w:szCs w:val="20"/>
              </w:rPr>
            </w:pPr>
            <w:r w:rsidRPr="005B6E70">
              <w:rPr>
                <w:rFonts w:ascii="Arial" w:hAnsi="Arial" w:cs="Arial"/>
                <w:szCs w:val="20"/>
              </w:rPr>
              <w:t>1.2</w:t>
            </w:r>
          </w:p>
        </w:tc>
        <w:tc>
          <w:tcPr>
            <w:tcW w:w="2273" w:type="pct"/>
          </w:tcPr>
          <w:p w14:paraId="7B6C7581" w14:textId="77777777" w:rsidR="001F4A24" w:rsidRPr="005B6E70" w:rsidRDefault="001F4A24" w:rsidP="00996A52">
            <w:pPr>
              <w:rPr>
                <w:rFonts w:ascii="Arial" w:hAnsi="Arial" w:cs="Arial"/>
                <w:szCs w:val="20"/>
              </w:rPr>
            </w:pPr>
            <w:r w:rsidRPr="005B6E70">
              <w:rPr>
                <w:rFonts w:ascii="Arial" w:hAnsi="Arial" w:cs="Arial"/>
                <w:szCs w:val="20"/>
              </w:rPr>
              <w:t xml:space="preserve">Address inconsistencies in Section 3, Conceptual Design, Correct headings </w:t>
            </w:r>
          </w:p>
        </w:tc>
        <w:tc>
          <w:tcPr>
            <w:tcW w:w="1253" w:type="pct"/>
          </w:tcPr>
          <w:p w14:paraId="0AE4CD14" w14:textId="77777777" w:rsidR="001F4A24" w:rsidRDefault="001F4A24" w:rsidP="00F866E3">
            <w:pPr>
              <w:pStyle w:val="TableText"/>
            </w:pPr>
            <w:r>
              <w:t>Process Management</w:t>
            </w:r>
          </w:p>
        </w:tc>
      </w:tr>
      <w:tr w:rsidR="001F4A24" w14:paraId="039AF048" w14:textId="77777777" w:rsidTr="003D34F4">
        <w:trPr>
          <w:cantSplit/>
        </w:trPr>
        <w:tc>
          <w:tcPr>
            <w:tcW w:w="907" w:type="pct"/>
          </w:tcPr>
          <w:p w14:paraId="303B6A37" w14:textId="77777777" w:rsidR="001F4A24" w:rsidRDefault="001F4A24" w:rsidP="00F866E3">
            <w:pPr>
              <w:pStyle w:val="TableText"/>
            </w:pPr>
            <w:r>
              <w:t>March 2013</w:t>
            </w:r>
          </w:p>
        </w:tc>
        <w:tc>
          <w:tcPr>
            <w:tcW w:w="567" w:type="pct"/>
          </w:tcPr>
          <w:p w14:paraId="7266837D" w14:textId="77777777" w:rsidR="001F4A24" w:rsidRDefault="001F4A24" w:rsidP="00F866E3">
            <w:pPr>
              <w:pStyle w:val="TableText"/>
            </w:pPr>
            <w:r>
              <w:t>1.1</w:t>
            </w:r>
          </w:p>
        </w:tc>
        <w:tc>
          <w:tcPr>
            <w:tcW w:w="2273" w:type="pct"/>
          </w:tcPr>
          <w:p w14:paraId="61CF4580" w14:textId="77777777" w:rsidR="001F4A24" w:rsidRDefault="001F4A24" w:rsidP="00F866E3">
            <w:pPr>
              <w:pStyle w:val="TableText"/>
            </w:pPr>
            <w:r>
              <w:t>Formatted to documentation standards and edited for Section 508 conformance</w:t>
            </w:r>
          </w:p>
        </w:tc>
        <w:tc>
          <w:tcPr>
            <w:tcW w:w="1253" w:type="pct"/>
          </w:tcPr>
          <w:p w14:paraId="67AA1956" w14:textId="77777777" w:rsidR="001F4A24" w:rsidRDefault="001F4A24" w:rsidP="00F866E3">
            <w:pPr>
              <w:pStyle w:val="TableText"/>
            </w:pPr>
            <w:r>
              <w:t>Process Management</w:t>
            </w:r>
          </w:p>
        </w:tc>
      </w:tr>
      <w:tr w:rsidR="001F4A24" w14:paraId="7E3931BD" w14:textId="77777777" w:rsidTr="003D34F4">
        <w:trPr>
          <w:cantSplit/>
        </w:trPr>
        <w:tc>
          <w:tcPr>
            <w:tcW w:w="907" w:type="pct"/>
          </w:tcPr>
          <w:p w14:paraId="6A00AD2E" w14:textId="77777777" w:rsidR="001F4A24" w:rsidRDefault="001F4A24" w:rsidP="00F866E3">
            <w:pPr>
              <w:pStyle w:val="TableText"/>
            </w:pPr>
            <w:r>
              <w:t>January 2013</w:t>
            </w:r>
          </w:p>
        </w:tc>
        <w:tc>
          <w:tcPr>
            <w:tcW w:w="567" w:type="pct"/>
          </w:tcPr>
          <w:p w14:paraId="3700B24D" w14:textId="77777777" w:rsidR="001F4A24" w:rsidRDefault="001F4A24" w:rsidP="00F866E3">
            <w:pPr>
              <w:pStyle w:val="TableText"/>
            </w:pPr>
            <w:r>
              <w:t>1.0</w:t>
            </w:r>
          </w:p>
        </w:tc>
        <w:tc>
          <w:tcPr>
            <w:tcW w:w="2273" w:type="pct"/>
          </w:tcPr>
          <w:p w14:paraId="30C4FFBA" w14:textId="77777777" w:rsidR="001F4A24" w:rsidRDefault="001F4A24" w:rsidP="00F866E3">
            <w:pPr>
              <w:pStyle w:val="TableText"/>
            </w:pPr>
            <w:r>
              <w:t>Initial Document</w:t>
            </w:r>
          </w:p>
        </w:tc>
        <w:tc>
          <w:tcPr>
            <w:tcW w:w="1253" w:type="pct"/>
          </w:tcPr>
          <w:p w14:paraId="10934E8D" w14:textId="77777777" w:rsidR="001F4A24" w:rsidRDefault="001F4A24" w:rsidP="00F866E3">
            <w:pPr>
              <w:pStyle w:val="TableText"/>
            </w:pPr>
            <w:r>
              <w:t>PMAS Business Office</w:t>
            </w:r>
          </w:p>
        </w:tc>
      </w:tr>
    </w:tbl>
    <w:p w14:paraId="73361A8A" w14:textId="77777777" w:rsidR="00F866E3" w:rsidRPr="006244C7" w:rsidRDefault="00F866E3" w:rsidP="00F866E3">
      <w:pPr>
        <w:pStyle w:val="InstructionalText1"/>
      </w:pPr>
      <w:r w:rsidRPr="006244C7">
        <w:t>Place latest revisions at top of table.</w:t>
      </w:r>
    </w:p>
    <w:p w14:paraId="7DA51C23" w14:textId="77777777" w:rsidR="00F866E3" w:rsidRDefault="00F866E3" w:rsidP="00F866E3">
      <w:pPr>
        <w:pStyle w:val="InstructionalText1"/>
      </w:pPr>
      <w:r w:rsidRPr="003E1F9E">
        <w:t xml:space="preserve">The Template Revision History pertains only to the format of the template. It does not apply to the content of the document </w:t>
      </w:r>
      <w:r>
        <w:t xml:space="preserve">or any </w:t>
      </w:r>
      <w:r w:rsidRPr="003E1F9E">
        <w:t>changes or updates to the content of the document after distribution.</w:t>
      </w:r>
    </w:p>
    <w:p w14:paraId="42355C3B" w14:textId="77777777" w:rsidR="00F866E3" w:rsidRDefault="00F866E3" w:rsidP="00F866E3">
      <w:pPr>
        <w:pStyle w:val="InstructionalText1"/>
      </w:pPr>
      <w:r w:rsidRPr="003E1F9E">
        <w:t>The Template Revision History</w:t>
      </w:r>
      <w:r>
        <w:t xml:space="preserve"> can be removed at the discretion of the author of the document.</w:t>
      </w:r>
    </w:p>
    <w:p w14:paraId="14202478" w14:textId="77777777" w:rsidR="00086D68" w:rsidRDefault="00F866E3" w:rsidP="006244C7">
      <w:pPr>
        <w:pStyle w:val="InstructionalText1"/>
      </w:pPr>
      <w:r>
        <w:t>Remove blank rows.</w:t>
      </w:r>
    </w:p>
    <w:p w14:paraId="3023CBB0" w14:textId="77777777" w:rsidR="00FA1BF4" w:rsidRDefault="00FA1BF4" w:rsidP="00FA1BF4">
      <w:pPr>
        <w:pStyle w:val="BodyText"/>
      </w:pPr>
    </w:p>
    <w:p w14:paraId="6849EC56" w14:textId="77777777" w:rsidR="00532E1F" w:rsidRDefault="00532E1F" w:rsidP="00532E1F">
      <w:pPr>
        <w:pStyle w:val="BodyText"/>
        <w:pBdr>
          <w:bottom w:val="single" w:sz="4" w:space="1" w:color="auto"/>
        </w:pBdr>
      </w:pPr>
    </w:p>
    <w:p w14:paraId="76FC916E" w14:textId="77777777" w:rsidR="00532E1F" w:rsidRPr="00532E1F" w:rsidRDefault="00532E1F" w:rsidP="00532E1F">
      <w:pPr>
        <w:rPr>
          <w:sz w:val="20"/>
          <w:szCs w:val="20"/>
        </w:rPr>
      </w:pPr>
      <w:r w:rsidRPr="00532E1F">
        <w:rPr>
          <w:sz w:val="20"/>
          <w:szCs w:val="20"/>
        </w:rPr>
        <w:t xml:space="preserve">See TOGAF® 9.1, Part III: ADM Guidelines &amp; Techniques, Gap Analysis on TOGAF website at </w:t>
      </w:r>
      <w:hyperlink r:id="rId40" w:tooltip="TOGAF website " w:history="1">
        <w:r w:rsidRPr="00532E1F">
          <w:rPr>
            <w:color w:val="0000FF"/>
            <w:sz w:val="20"/>
            <w:szCs w:val="20"/>
            <w:u w:val="single"/>
          </w:rPr>
          <w:t>http://pubs.opengroup.org/architecture/togaf9-doc/arch/chap27.html</w:t>
        </w:r>
      </w:hyperlink>
    </w:p>
    <w:p w14:paraId="52642245" w14:textId="2529E443" w:rsidR="00532E1F" w:rsidRPr="00FA1BF4" w:rsidRDefault="00532E1F" w:rsidP="00FA1BF4">
      <w:pPr>
        <w:pStyle w:val="BodyText"/>
      </w:pPr>
    </w:p>
    <w:sectPr w:rsidR="00532E1F" w:rsidRPr="00FA1BF4" w:rsidSect="00922D53">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1" w:author="Author" w:initials="A">
    <w:p w14:paraId="095E4F64" w14:textId="1ECB5EE6" w:rsidR="008D5E7E" w:rsidRDefault="008D5E7E">
      <w:pPr>
        <w:pStyle w:val="CommentText"/>
      </w:pPr>
      <w:r>
        <w:rPr>
          <w:rStyle w:val="CommentReference"/>
        </w:rPr>
        <w:annotationRef/>
      </w:r>
      <w:r>
        <w:t xml:space="preserve">We are not at the level of detail enough to produce this. Actually Vasu will come up with this in the future.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5E4F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234B1" w14:textId="77777777" w:rsidR="008D5E7E" w:rsidRDefault="008D5E7E">
      <w:r>
        <w:separator/>
      </w:r>
    </w:p>
    <w:p w14:paraId="679C6375" w14:textId="77777777" w:rsidR="008D5E7E" w:rsidRDefault="008D5E7E"/>
  </w:endnote>
  <w:endnote w:type="continuationSeparator" w:id="0">
    <w:p w14:paraId="27AC674F" w14:textId="77777777" w:rsidR="008D5E7E" w:rsidRDefault="008D5E7E">
      <w:r>
        <w:continuationSeparator/>
      </w:r>
    </w:p>
    <w:p w14:paraId="1C040EF4" w14:textId="77777777" w:rsidR="008D5E7E" w:rsidRDefault="008D5E7E"/>
  </w:endnote>
  <w:endnote w:type="continuationNotice" w:id="1">
    <w:p w14:paraId="3D239098" w14:textId="77777777" w:rsidR="008D5E7E" w:rsidRDefault="008D5E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atang">
    <w:altName w:val="Arial Unicode MS"/>
    <w:panose1 w:val="02030600000101010101"/>
    <w:charset w:val="81"/>
    <w:family w:val="auto"/>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B7637" w14:textId="5C32C48C" w:rsidR="008D5E7E" w:rsidRDefault="008D5E7E" w:rsidP="00922D53">
    <w:pPr>
      <w:pStyle w:val="Footer"/>
      <w:jc w:val="center"/>
      <w:rPr>
        <w:rStyle w:val="PageNumber"/>
      </w:rPr>
    </w:pPr>
    <w:r>
      <w:t xml:space="preserve">BCDSS </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5A6463">
      <w:rPr>
        <w:rStyle w:val="PageNumber"/>
        <w:noProof/>
      </w:rPr>
      <w:t>i</w:t>
    </w:r>
    <w:r>
      <w:rPr>
        <w:rStyle w:val="PageNumber"/>
      </w:rPr>
      <w:fldChar w:fldCharType="end"/>
    </w:r>
    <w:r>
      <w:rPr>
        <w:rStyle w:val="PageNumber"/>
      </w:rPr>
      <w:tab/>
      <w:t>February 2016</w:t>
    </w:r>
  </w:p>
  <w:p w14:paraId="19B2CE7C" w14:textId="77777777" w:rsidR="008D5E7E" w:rsidRPr="00FD2649" w:rsidRDefault="008D5E7E" w:rsidP="00FD2649">
    <w:pPr>
      <w:pStyle w:val="Foo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B81628" w14:textId="77777777" w:rsidR="008D5E7E" w:rsidRDefault="008D5E7E">
      <w:r>
        <w:separator/>
      </w:r>
    </w:p>
    <w:p w14:paraId="3E36F205" w14:textId="77777777" w:rsidR="008D5E7E" w:rsidRDefault="008D5E7E"/>
  </w:footnote>
  <w:footnote w:type="continuationSeparator" w:id="0">
    <w:p w14:paraId="6A86A21E" w14:textId="77777777" w:rsidR="008D5E7E" w:rsidRDefault="008D5E7E">
      <w:r>
        <w:continuationSeparator/>
      </w:r>
    </w:p>
    <w:p w14:paraId="4A063E47" w14:textId="77777777" w:rsidR="008D5E7E" w:rsidRDefault="008D5E7E"/>
  </w:footnote>
  <w:footnote w:type="continuationNotice" w:id="1">
    <w:p w14:paraId="6A869F6E" w14:textId="77777777" w:rsidR="008D5E7E" w:rsidRDefault="008D5E7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5" w15:restartNumberingAfterBreak="0">
    <w:nsid w:val="2EBC0D47"/>
    <w:multiLevelType w:val="hybridMultilevel"/>
    <w:tmpl w:val="18C48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B51E1"/>
    <w:multiLevelType w:val="hybridMultilevel"/>
    <w:tmpl w:val="AC1C2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 w15:restartNumberingAfterBreak="0">
    <w:nsid w:val="4D266B1B"/>
    <w:multiLevelType w:val="hybridMultilevel"/>
    <w:tmpl w:val="56BC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3B5A18"/>
    <w:multiLevelType w:val="hybridMultilevel"/>
    <w:tmpl w:val="23585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5"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6"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8" w15:restartNumberingAfterBreak="0">
    <w:nsid w:val="7ED16507"/>
    <w:multiLevelType w:val="hybridMultilevel"/>
    <w:tmpl w:val="DE50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5"/>
  </w:num>
  <w:num w:numId="3">
    <w:abstractNumId w:val="2"/>
  </w:num>
  <w:num w:numId="4">
    <w:abstractNumId w:val="17"/>
  </w:num>
  <w:num w:numId="5">
    <w:abstractNumId w:val="19"/>
  </w:num>
  <w:num w:numId="6">
    <w:abstractNumId w:val="13"/>
  </w:num>
  <w:num w:numId="7">
    <w:abstractNumId w:val="4"/>
  </w:num>
  <w:num w:numId="8">
    <w:abstractNumId w:val="3"/>
  </w:num>
  <w:num w:numId="9">
    <w:abstractNumId w:val="7"/>
  </w:num>
  <w:num w:numId="10">
    <w:abstractNumId w:val="10"/>
  </w:num>
  <w:num w:numId="11">
    <w:abstractNumId w:val="6"/>
  </w:num>
  <w:num w:numId="12">
    <w:abstractNumId w:val="14"/>
  </w:num>
  <w:num w:numId="13">
    <w:abstractNumId w:val="1"/>
  </w:num>
  <w:num w:numId="14">
    <w:abstractNumId w:val="8"/>
  </w:num>
  <w:num w:numId="15">
    <w:abstractNumId w:val="0"/>
  </w:num>
  <w:num w:numId="16">
    <w:abstractNumId w:val="9"/>
  </w:num>
  <w:num w:numId="17">
    <w:abstractNumId w:val="12"/>
  </w:num>
  <w:num w:numId="18">
    <w:abstractNumId w:val="5"/>
  </w:num>
  <w:num w:numId="19">
    <w:abstractNumId w:val="18"/>
  </w:num>
  <w:num w:numId="20">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inkAnnotations="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64"/>
    <w:rsid w:val="000058B6"/>
    <w:rsid w:val="000059BA"/>
    <w:rsid w:val="000063A7"/>
    <w:rsid w:val="0000675B"/>
    <w:rsid w:val="00006DB8"/>
    <w:rsid w:val="00007B9F"/>
    <w:rsid w:val="00010105"/>
    <w:rsid w:val="00010140"/>
    <w:rsid w:val="000114B6"/>
    <w:rsid w:val="00011EE6"/>
    <w:rsid w:val="0001226E"/>
    <w:rsid w:val="00015AC2"/>
    <w:rsid w:val="00015B83"/>
    <w:rsid w:val="00015CBD"/>
    <w:rsid w:val="000171DA"/>
    <w:rsid w:val="000176F0"/>
    <w:rsid w:val="00021EC0"/>
    <w:rsid w:val="0002576A"/>
    <w:rsid w:val="000263BB"/>
    <w:rsid w:val="00030C06"/>
    <w:rsid w:val="00033B64"/>
    <w:rsid w:val="00036E7F"/>
    <w:rsid w:val="00040DCD"/>
    <w:rsid w:val="0004636C"/>
    <w:rsid w:val="00047428"/>
    <w:rsid w:val="000512B6"/>
    <w:rsid w:val="00051BC7"/>
    <w:rsid w:val="00052946"/>
    <w:rsid w:val="0005526E"/>
    <w:rsid w:val="00055BE5"/>
    <w:rsid w:val="0006125C"/>
    <w:rsid w:val="00061CEE"/>
    <w:rsid w:val="00062A6F"/>
    <w:rsid w:val="00064481"/>
    <w:rsid w:val="00064BC6"/>
    <w:rsid w:val="00071609"/>
    <w:rsid w:val="00072A6C"/>
    <w:rsid w:val="0007778C"/>
    <w:rsid w:val="0008029F"/>
    <w:rsid w:val="000842B6"/>
    <w:rsid w:val="00086A3C"/>
    <w:rsid w:val="00086D68"/>
    <w:rsid w:val="00087D22"/>
    <w:rsid w:val="0009184E"/>
    <w:rsid w:val="000928CB"/>
    <w:rsid w:val="00094ABC"/>
    <w:rsid w:val="000963D9"/>
    <w:rsid w:val="00097801"/>
    <w:rsid w:val="000A6AFB"/>
    <w:rsid w:val="000B23F8"/>
    <w:rsid w:val="000B3125"/>
    <w:rsid w:val="000B3899"/>
    <w:rsid w:val="000B5DB4"/>
    <w:rsid w:val="000C00A4"/>
    <w:rsid w:val="000C0394"/>
    <w:rsid w:val="000C14C1"/>
    <w:rsid w:val="000C4C2D"/>
    <w:rsid w:val="000C7DCB"/>
    <w:rsid w:val="000D1919"/>
    <w:rsid w:val="000D2A67"/>
    <w:rsid w:val="000E1A4D"/>
    <w:rsid w:val="000E1DF1"/>
    <w:rsid w:val="000E263F"/>
    <w:rsid w:val="000E3F48"/>
    <w:rsid w:val="000E5CE4"/>
    <w:rsid w:val="000F1969"/>
    <w:rsid w:val="000F3438"/>
    <w:rsid w:val="000F3880"/>
    <w:rsid w:val="000F6457"/>
    <w:rsid w:val="00101B1F"/>
    <w:rsid w:val="0010320F"/>
    <w:rsid w:val="00104399"/>
    <w:rsid w:val="001046AA"/>
    <w:rsid w:val="001058A0"/>
    <w:rsid w:val="0010664C"/>
    <w:rsid w:val="0010770A"/>
    <w:rsid w:val="00107971"/>
    <w:rsid w:val="0011027C"/>
    <w:rsid w:val="00113568"/>
    <w:rsid w:val="0012060D"/>
    <w:rsid w:val="0012106D"/>
    <w:rsid w:val="00122570"/>
    <w:rsid w:val="00124B8B"/>
    <w:rsid w:val="00126AD2"/>
    <w:rsid w:val="001330AB"/>
    <w:rsid w:val="00133422"/>
    <w:rsid w:val="001462E5"/>
    <w:rsid w:val="00146F91"/>
    <w:rsid w:val="0014775B"/>
    <w:rsid w:val="00151087"/>
    <w:rsid w:val="00152725"/>
    <w:rsid w:val="00152B3C"/>
    <w:rsid w:val="00155BFE"/>
    <w:rsid w:val="001574A4"/>
    <w:rsid w:val="00160824"/>
    <w:rsid w:val="001615A5"/>
    <w:rsid w:val="00161ED8"/>
    <w:rsid w:val="001621F0"/>
    <w:rsid w:val="001624C3"/>
    <w:rsid w:val="001645B5"/>
    <w:rsid w:val="00165AB8"/>
    <w:rsid w:val="00165DD7"/>
    <w:rsid w:val="00166821"/>
    <w:rsid w:val="0016687A"/>
    <w:rsid w:val="00170E4B"/>
    <w:rsid w:val="00172D7F"/>
    <w:rsid w:val="00174A64"/>
    <w:rsid w:val="00175C2D"/>
    <w:rsid w:val="00180235"/>
    <w:rsid w:val="001808EB"/>
    <w:rsid w:val="00180946"/>
    <w:rsid w:val="00185EE2"/>
    <w:rsid w:val="00186009"/>
    <w:rsid w:val="00192334"/>
    <w:rsid w:val="00193504"/>
    <w:rsid w:val="001941B2"/>
    <w:rsid w:val="00196295"/>
    <w:rsid w:val="001976A8"/>
    <w:rsid w:val="001A005F"/>
    <w:rsid w:val="001A1E37"/>
    <w:rsid w:val="001A3C5C"/>
    <w:rsid w:val="001A4835"/>
    <w:rsid w:val="001A49AC"/>
    <w:rsid w:val="001A75D9"/>
    <w:rsid w:val="001C04BD"/>
    <w:rsid w:val="001C6D26"/>
    <w:rsid w:val="001C7D1E"/>
    <w:rsid w:val="001D0300"/>
    <w:rsid w:val="001D3222"/>
    <w:rsid w:val="001D50DD"/>
    <w:rsid w:val="001D6650"/>
    <w:rsid w:val="001E044E"/>
    <w:rsid w:val="001E3AD3"/>
    <w:rsid w:val="001E4B39"/>
    <w:rsid w:val="001F1217"/>
    <w:rsid w:val="001F2497"/>
    <w:rsid w:val="001F3FB8"/>
    <w:rsid w:val="001F4A24"/>
    <w:rsid w:val="00201CF2"/>
    <w:rsid w:val="00201E75"/>
    <w:rsid w:val="00210591"/>
    <w:rsid w:val="00213382"/>
    <w:rsid w:val="00217034"/>
    <w:rsid w:val="00223848"/>
    <w:rsid w:val="00224399"/>
    <w:rsid w:val="00225651"/>
    <w:rsid w:val="002273CA"/>
    <w:rsid w:val="00234111"/>
    <w:rsid w:val="002447F1"/>
    <w:rsid w:val="00244ADD"/>
    <w:rsid w:val="0024724A"/>
    <w:rsid w:val="002474E2"/>
    <w:rsid w:val="0025071F"/>
    <w:rsid w:val="00250A4E"/>
    <w:rsid w:val="002517EB"/>
    <w:rsid w:val="00252BD5"/>
    <w:rsid w:val="00252E5E"/>
    <w:rsid w:val="00254AC6"/>
    <w:rsid w:val="002553F5"/>
    <w:rsid w:val="00256419"/>
    <w:rsid w:val="002564CD"/>
    <w:rsid w:val="00256F04"/>
    <w:rsid w:val="00262D80"/>
    <w:rsid w:val="002635BF"/>
    <w:rsid w:val="00265349"/>
    <w:rsid w:val="00266D60"/>
    <w:rsid w:val="00273139"/>
    <w:rsid w:val="00274777"/>
    <w:rsid w:val="00275948"/>
    <w:rsid w:val="00275A11"/>
    <w:rsid w:val="0028049C"/>
    <w:rsid w:val="00280A53"/>
    <w:rsid w:val="00282EDE"/>
    <w:rsid w:val="00283641"/>
    <w:rsid w:val="00283AEC"/>
    <w:rsid w:val="0028583D"/>
    <w:rsid w:val="00286625"/>
    <w:rsid w:val="0029023D"/>
    <w:rsid w:val="00292A32"/>
    <w:rsid w:val="00292B10"/>
    <w:rsid w:val="002934EF"/>
    <w:rsid w:val="00293F67"/>
    <w:rsid w:val="002A0C8C"/>
    <w:rsid w:val="002A251A"/>
    <w:rsid w:val="002A2EE5"/>
    <w:rsid w:val="002A4907"/>
    <w:rsid w:val="002B10EF"/>
    <w:rsid w:val="002B182E"/>
    <w:rsid w:val="002B2F69"/>
    <w:rsid w:val="002B5571"/>
    <w:rsid w:val="002C5D42"/>
    <w:rsid w:val="002C60BE"/>
    <w:rsid w:val="002C6335"/>
    <w:rsid w:val="002D0C49"/>
    <w:rsid w:val="002D105D"/>
    <w:rsid w:val="002D1B52"/>
    <w:rsid w:val="002D5204"/>
    <w:rsid w:val="002D7BC4"/>
    <w:rsid w:val="002E107E"/>
    <w:rsid w:val="002E1D8C"/>
    <w:rsid w:val="002E3419"/>
    <w:rsid w:val="002E3457"/>
    <w:rsid w:val="002E751D"/>
    <w:rsid w:val="002F0076"/>
    <w:rsid w:val="002F0CE7"/>
    <w:rsid w:val="002F3373"/>
    <w:rsid w:val="002F4E85"/>
    <w:rsid w:val="002F5410"/>
    <w:rsid w:val="00303850"/>
    <w:rsid w:val="00307390"/>
    <w:rsid w:val="00307E08"/>
    <w:rsid w:val="0031059C"/>
    <w:rsid w:val="003110DB"/>
    <w:rsid w:val="00314B90"/>
    <w:rsid w:val="00321D57"/>
    <w:rsid w:val="0032241E"/>
    <w:rsid w:val="003224BE"/>
    <w:rsid w:val="00322FEB"/>
    <w:rsid w:val="00323378"/>
    <w:rsid w:val="003241CE"/>
    <w:rsid w:val="00326966"/>
    <w:rsid w:val="0032775A"/>
    <w:rsid w:val="00330BCD"/>
    <w:rsid w:val="0033273A"/>
    <w:rsid w:val="003405F3"/>
    <w:rsid w:val="003417C9"/>
    <w:rsid w:val="00342E0C"/>
    <w:rsid w:val="00343331"/>
    <w:rsid w:val="003457E4"/>
    <w:rsid w:val="00346959"/>
    <w:rsid w:val="00353152"/>
    <w:rsid w:val="003541E8"/>
    <w:rsid w:val="003565ED"/>
    <w:rsid w:val="00356668"/>
    <w:rsid w:val="00360238"/>
    <w:rsid w:val="003622F7"/>
    <w:rsid w:val="003649E2"/>
    <w:rsid w:val="00372700"/>
    <w:rsid w:val="00372F2A"/>
    <w:rsid w:val="0037487D"/>
    <w:rsid w:val="00376804"/>
    <w:rsid w:val="00376DD4"/>
    <w:rsid w:val="003824D4"/>
    <w:rsid w:val="00384069"/>
    <w:rsid w:val="00386C8C"/>
    <w:rsid w:val="00387344"/>
    <w:rsid w:val="00392B05"/>
    <w:rsid w:val="003A1672"/>
    <w:rsid w:val="003A2AEA"/>
    <w:rsid w:val="003A3A65"/>
    <w:rsid w:val="003C207C"/>
    <w:rsid w:val="003C2662"/>
    <w:rsid w:val="003C51AE"/>
    <w:rsid w:val="003C7B01"/>
    <w:rsid w:val="003D34F4"/>
    <w:rsid w:val="003D3820"/>
    <w:rsid w:val="003D59EF"/>
    <w:rsid w:val="003D5D7D"/>
    <w:rsid w:val="003D707B"/>
    <w:rsid w:val="003D7EA1"/>
    <w:rsid w:val="003E1F9E"/>
    <w:rsid w:val="003E3055"/>
    <w:rsid w:val="003E6569"/>
    <w:rsid w:val="003F30DB"/>
    <w:rsid w:val="003F4789"/>
    <w:rsid w:val="003F6F45"/>
    <w:rsid w:val="003F7713"/>
    <w:rsid w:val="004145D9"/>
    <w:rsid w:val="00416A8F"/>
    <w:rsid w:val="00420C7B"/>
    <w:rsid w:val="00423003"/>
    <w:rsid w:val="00423A58"/>
    <w:rsid w:val="00423C76"/>
    <w:rsid w:val="0043071B"/>
    <w:rsid w:val="00433816"/>
    <w:rsid w:val="0043465F"/>
    <w:rsid w:val="00436F41"/>
    <w:rsid w:val="00440A78"/>
    <w:rsid w:val="00445BF7"/>
    <w:rsid w:val="00451181"/>
    <w:rsid w:val="00452766"/>
    <w:rsid w:val="00452DB6"/>
    <w:rsid w:val="00454E12"/>
    <w:rsid w:val="00456ED3"/>
    <w:rsid w:val="00462EF3"/>
    <w:rsid w:val="00467F6F"/>
    <w:rsid w:val="00471674"/>
    <w:rsid w:val="00471C32"/>
    <w:rsid w:val="0047411F"/>
    <w:rsid w:val="00474BBC"/>
    <w:rsid w:val="0048016C"/>
    <w:rsid w:val="00482656"/>
    <w:rsid w:val="0048455F"/>
    <w:rsid w:val="00490A94"/>
    <w:rsid w:val="00491848"/>
    <w:rsid w:val="004920DB"/>
    <w:rsid w:val="004929C8"/>
    <w:rsid w:val="00494986"/>
    <w:rsid w:val="0049594C"/>
    <w:rsid w:val="00495C04"/>
    <w:rsid w:val="0049619D"/>
    <w:rsid w:val="00496203"/>
    <w:rsid w:val="004A177E"/>
    <w:rsid w:val="004A28E1"/>
    <w:rsid w:val="004A4217"/>
    <w:rsid w:val="004A4831"/>
    <w:rsid w:val="004A4891"/>
    <w:rsid w:val="004B1CF8"/>
    <w:rsid w:val="004B3DE8"/>
    <w:rsid w:val="004B4C9D"/>
    <w:rsid w:val="004B64EC"/>
    <w:rsid w:val="004B7A9B"/>
    <w:rsid w:val="004C1E22"/>
    <w:rsid w:val="004C509E"/>
    <w:rsid w:val="004C68A2"/>
    <w:rsid w:val="004C69B2"/>
    <w:rsid w:val="004D1F3B"/>
    <w:rsid w:val="004D3806"/>
    <w:rsid w:val="004D3CB7"/>
    <w:rsid w:val="004D3FB6"/>
    <w:rsid w:val="004D42BA"/>
    <w:rsid w:val="004D5BD4"/>
    <w:rsid w:val="004D5C8F"/>
    <w:rsid w:val="004D5CD2"/>
    <w:rsid w:val="004D7AEB"/>
    <w:rsid w:val="004E698E"/>
    <w:rsid w:val="004F0FB3"/>
    <w:rsid w:val="004F1BBF"/>
    <w:rsid w:val="004F1CA9"/>
    <w:rsid w:val="004F3A80"/>
    <w:rsid w:val="004F6FB2"/>
    <w:rsid w:val="004F7A0E"/>
    <w:rsid w:val="004F7EC9"/>
    <w:rsid w:val="00504BC1"/>
    <w:rsid w:val="0050659A"/>
    <w:rsid w:val="005100F6"/>
    <w:rsid w:val="00510914"/>
    <w:rsid w:val="00511BCB"/>
    <w:rsid w:val="00515F2A"/>
    <w:rsid w:val="00520561"/>
    <w:rsid w:val="00520C3D"/>
    <w:rsid w:val="005221A8"/>
    <w:rsid w:val="00526756"/>
    <w:rsid w:val="00526930"/>
    <w:rsid w:val="00527B5C"/>
    <w:rsid w:val="0053083E"/>
    <w:rsid w:val="00530D34"/>
    <w:rsid w:val="00530D58"/>
    <w:rsid w:val="00531CD9"/>
    <w:rsid w:val="005327F9"/>
    <w:rsid w:val="00532B92"/>
    <w:rsid w:val="00532E1F"/>
    <w:rsid w:val="00536133"/>
    <w:rsid w:val="00542C96"/>
    <w:rsid w:val="00543E06"/>
    <w:rsid w:val="0055148B"/>
    <w:rsid w:val="00552150"/>
    <w:rsid w:val="00554B8F"/>
    <w:rsid w:val="00556190"/>
    <w:rsid w:val="00560721"/>
    <w:rsid w:val="005647C7"/>
    <w:rsid w:val="00565AD3"/>
    <w:rsid w:val="00566D6A"/>
    <w:rsid w:val="00575CFA"/>
    <w:rsid w:val="00576377"/>
    <w:rsid w:val="00577B5B"/>
    <w:rsid w:val="00584F2F"/>
    <w:rsid w:val="00585881"/>
    <w:rsid w:val="00586A6B"/>
    <w:rsid w:val="005876F9"/>
    <w:rsid w:val="0058770C"/>
    <w:rsid w:val="005923D2"/>
    <w:rsid w:val="0059297A"/>
    <w:rsid w:val="00594383"/>
    <w:rsid w:val="005A1C16"/>
    <w:rsid w:val="005A3DAD"/>
    <w:rsid w:val="005A576B"/>
    <w:rsid w:val="005A6463"/>
    <w:rsid w:val="005A722B"/>
    <w:rsid w:val="005B367C"/>
    <w:rsid w:val="005B4D58"/>
    <w:rsid w:val="005B5B11"/>
    <w:rsid w:val="005B6E23"/>
    <w:rsid w:val="005B6E70"/>
    <w:rsid w:val="005B7CDD"/>
    <w:rsid w:val="005C300C"/>
    <w:rsid w:val="005C305F"/>
    <w:rsid w:val="005D18C5"/>
    <w:rsid w:val="005D224E"/>
    <w:rsid w:val="005D3B22"/>
    <w:rsid w:val="005D5CB2"/>
    <w:rsid w:val="005D6CAF"/>
    <w:rsid w:val="005E03E6"/>
    <w:rsid w:val="005E2AF9"/>
    <w:rsid w:val="005E335C"/>
    <w:rsid w:val="005E4221"/>
    <w:rsid w:val="005E4A78"/>
    <w:rsid w:val="005E5F81"/>
    <w:rsid w:val="005E6512"/>
    <w:rsid w:val="005E6AEF"/>
    <w:rsid w:val="005E7923"/>
    <w:rsid w:val="00600235"/>
    <w:rsid w:val="00606743"/>
    <w:rsid w:val="006100F2"/>
    <w:rsid w:val="00610332"/>
    <w:rsid w:val="00612D0A"/>
    <w:rsid w:val="006133E9"/>
    <w:rsid w:val="00614A5E"/>
    <w:rsid w:val="0061691B"/>
    <w:rsid w:val="00616BF1"/>
    <w:rsid w:val="00617B7F"/>
    <w:rsid w:val="00620BFA"/>
    <w:rsid w:val="006211FD"/>
    <w:rsid w:val="00621A21"/>
    <w:rsid w:val="006244C7"/>
    <w:rsid w:val="00625FBB"/>
    <w:rsid w:val="006320D4"/>
    <w:rsid w:val="00632B8A"/>
    <w:rsid w:val="00635A76"/>
    <w:rsid w:val="0063676A"/>
    <w:rsid w:val="00642849"/>
    <w:rsid w:val="0064305D"/>
    <w:rsid w:val="00644D1A"/>
    <w:rsid w:val="0064769E"/>
    <w:rsid w:val="00647B03"/>
    <w:rsid w:val="00650B5B"/>
    <w:rsid w:val="0065443F"/>
    <w:rsid w:val="0066022A"/>
    <w:rsid w:val="00660432"/>
    <w:rsid w:val="00663B92"/>
    <w:rsid w:val="006640DF"/>
    <w:rsid w:val="00665B2A"/>
    <w:rsid w:val="00665BF6"/>
    <w:rsid w:val="006663F7"/>
    <w:rsid w:val="006670D2"/>
    <w:rsid w:val="00667E47"/>
    <w:rsid w:val="00674D7D"/>
    <w:rsid w:val="00677451"/>
    <w:rsid w:val="00680463"/>
    <w:rsid w:val="00680563"/>
    <w:rsid w:val="00682FFE"/>
    <w:rsid w:val="006871E6"/>
    <w:rsid w:val="0068763C"/>
    <w:rsid w:val="00687B52"/>
    <w:rsid w:val="00691431"/>
    <w:rsid w:val="00693B1E"/>
    <w:rsid w:val="0069600C"/>
    <w:rsid w:val="0069732A"/>
    <w:rsid w:val="006A00AB"/>
    <w:rsid w:val="006A05F5"/>
    <w:rsid w:val="006A0FC5"/>
    <w:rsid w:val="006A20A1"/>
    <w:rsid w:val="006A60E5"/>
    <w:rsid w:val="006A7603"/>
    <w:rsid w:val="006B044E"/>
    <w:rsid w:val="006B59B7"/>
    <w:rsid w:val="006B6564"/>
    <w:rsid w:val="006C74F4"/>
    <w:rsid w:val="006C7ACD"/>
    <w:rsid w:val="006D0E7C"/>
    <w:rsid w:val="006D1BBA"/>
    <w:rsid w:val="006D4142"/>
    <w:rsid w:val="006D456A"/>
    <w:rsid w:val="006D493E"/>
    <w:rsid w:val="006D68DA"/>
    <w:rsid w:val="006D754A"/>
    <w:rsid w:val="006E32E0"/>
    <w:rsid w:val="006E5523"/>
    <w:rsid w:val="006F05FB"/>
    <w:rsid w:val="006F2B85"/>
    <w:rsid w:val="006F6D65"/>
    <w:rsid w:val="006F6F6C"/>
    <w:rsid w:val="007054B9"/>
    <w:rsid w:val="00711ED9"/>
    <w:rsid w:val="00714730"/>
    <w:rsid w:val="00715F75"/>
    <w:rsid w:val="007238FF"/>
    <w:rsid w:val="0072569B"/>
    <w:rsid w:val="00725C30"/>
    <w:rsid w:val="00725E20"/>
    <w:rsid w:val="00725EC4"/>
    <w:rsid w:val="0073078F"/>
    <w:rsid w:val="007314CF"/>
    <w:rsid w:val="00731538"/>
    <w:rsid w:val="007316E5"/>
    <w:rsid w:val="00736B0D"/>
    <w:rsid w:val="00742D4B"/>
    <w:rsid w:val="007444B7"/>
    <w:rsid w:val="00744F0F"/>
    <w:rsid w:val="007470FA"/>
    <w:rsid w:val="00747E7F"/>
    <w:rsid w:val="00750FDE"/>
    <w:rsid w:val="00751791"/>
    <w:rsid w:val="007537E2"/>
    <w:rsid w:val="00753ADB"/>
    <w:rsid w:val="00753B0D"/>
    <w:rsid w:val="007553F0"/>
    <w:rsid w:val="00756E22"/>
    <w:rsid w:val="0075778E"/>
    <w:rsid w:val="00762610"/>
    <w:rsid w:val="00762B56"/>
    <w:rsid w:val="00763DBB"/>
    <w:rsid w:val="007654AB"/>
    <w:rsid w:val="00765E89"/>
    <w:rsid w:val="00767528"/>
    <w:rsid w:val="00773DFE"/>
    <w:rsid w:val="007809A2"/>
    <w:rsid w:val="00781144"/>
    <w:rsid w:val="00781F96"/>
    <w:rsid w:val="007864FA"/>
    <w:rsid w:val="0078769E"/>
    <w:rsid w:val="007926DE"/>
    <w:rsid w:val="00793809"/>
    <w:rsid w:val="00793A85"/>
    <w:rsid w:val="00794AE9"/>
    <w:rsid w:val="00796D63"/>
    <w:rsid w:val="007A2D81"/>
    <w:rsid w:val="007A39CC"/>
    <w:rsid w:val="007A6696"/>
    <w:rsid w:val="007A76CF"/>
    <w:rsid w:val="007B0F5B"/>
    <w:rsid w:val="007B11F8"/>
    <w:rsid w:val="007B38E1"/>
    <w:rsid w:val="007B3D18"/>
    <w:rsid w:val="007B401C"/>
    <w:rsid w:val="007B5233"/>
    <w:rsid w:val="007B65D7"/>
    <w:rsid w:val="007C0125"/>
    <w:rsid w:val="007C2637"/>
    <w:rsid w:val="007C3A95"/>
    <w:rsid w:val="007D3FF2"/>
    <w:rsid w:val="007D5F04"/>
    <w:rsid w:val="007E0400"/>
    <w:rsid w:val="007E05D4"/>
    <w:rsid w:val="007E3481"/>
    <w:rsid w:val="007E3EB7"/>
    <w:rsid w:val="007E4370"/>
    <w:rsid w:val="007F2820"/>
    <w:rsid w:val="007F3A85"/>
    <w:rsid w:val="007F767C"/>
    <w:rsid w:val="00801B32"/>
    <w:rsid w:val="008029BC"/>
    <w:rsid w:val="00806E2E"/>
    <w:rsid w:val="00810DF2"/>
    <w:rsid w:val="00817EA6"/>
    <w:rsid w:val="00821FD9"/>
    <w:rsid w:val="00822C4A"/>
    <w:rsid w:val="008241A1"/>
    <w:rsid w:val="00825350"/>
    <w:rsid w:val="008308C2"/>
    <w:rsid w:val="0083355F"/>
    <w:rsid w:val="00836C6A"/>
    <w:rsid w:val="00844290"/>
    <w:rsid w:val="00845BB9"/>
    <w:rsid w:val="00847214"/>
    <w:rsid w:val="008474CA"/>
    <w:rsid w:val="008508B9"/>
    <w:rsid w:val="00851812"/>
    <w:rsid w:val="00851DE6"/>
    <w:rsid w:val="008534CA"/>
    <w:rsid w:val="0085364A"/>
    <w:rsid w:val="00856A08"/>
    <w:rsid w:val="00856CA4"/>
    <w:rsid w:val="00861D88"/>
    <w:rsid w:val="008635D4"/>
    <w:rsid w:val="00863B21"/>
    <w:rsid w:val="00865C08"/>
    <w:rsid w:val="008702DB"/>
    <w:rsid w:val="00871E3C"/>
    <w:rsid w:val="00876F7F"/>
    <w:rsid w:val="0088044F"/>
    <w:rsid w:val="0088076B"/>
    <w:rsid w:val="00880C3D"/>
    <w:rsid w:val="00881FA2"/>
    <w:rsid w:val="008831EB"/>
    <w:rsid w:val="00886638"/>
    <w:rsid w:val="00887D77"/>
    <w:rsid w:val="008901B3"/>
    <w:rsid w:val="0089245D"/>
    <w:rsid w:val="00896E12"/>
    <w:rsid w:val="008A1731"/>
    <w:rsid w:val="008A2B67"/>
    <w:rsid w:val="008A2FD7"/>
    <w:rsid w:val="008A335F"/>
    <w:rsid w:val="008A3D94"/>
    <w:rsid w:val="008A4AE4"/>
    <w:rsid w:val="008A6DFD"/>
    <w:rsid w:val="008A783A"/>
    <w:rsid w:val="008B3E27"/>
    <w:rsid w:val="008B4DE0"/>
    <w:rsid w:val="008C2304"/>
    <w:rsid w:val="008C3E10"/>
    <w:rsid w:val="008C4576"/>
    <w:rsid w:val="008D0221"/>
    <w:rsid w:val="008D191D"/>
    <w:rsid w:val="008D5E7E"/>
    <w:rsid w:val="008D77C5"/>
    <w:rsid w:val="008E00FB"/>
    <w:rsid w:val="008E1A9D"/>
    <w:rsid w:val="008E1F05"/>
    <w:rsid w:val="008E3EF4"/>
    <w:rsid w:val="008E661A"/>
    <w:rsid w:val="008E6ACF"/>
    <w:rsid w:val="008F298E"/>
    <w:rsid w:val="008F43AA"/>
    <w:rsid w:val="009011D4"/>
    <w:rsid w:val="00901D12"/>
    <w:rsid w:val="00906711"/>
    <w:rsid w:val="009071B9"/>
    <w:rsid w:val="00910473"/>
    <w:rsid w:val="009114DE"/>
    <w:rsid w:val="00912533"/>
    <w:rsid w:val="00920771"/>
    <w:rsid w:val="00922D53"/>
    <w:rsid w:val="00922EBD"/>
    <w:rsid w:val="0093534F"/>
    <w:rsid w:val="009414C3"/>
    <w:rsid w:val="009453C1"/>
    <w:rsid w:val="00947AE3"/>
    <w:rsid w:val="0095133D"/>
    <w:rsid w:val="009544EF"/>
    <w:rsid w:val="009618C8"/>
    <w:rsid w:val="00961FED"/>
    <w:rsid w:val="009656B2"/>
    <w:rsid w:val="00966B39"/>
    <w:rsid w:val="00967C1C"/>
    <w:rsid w:val="00967EF0"/>
    <w:rsid w:val="00971278"/>
    <w:rsid w:val="009729A8"/>
    <w:rsid w:val="009735E7"/>
    <w:rsid w:val="009763BD"/>
    <w:rsid w:val="009849F4"/>
    <w:rsid w:val="00984DA0"/>
    <w:rsid w:val="0098595B"/>
    <w:rsid w:val="009908DF"/>
    <w:rsid w:val="00991613"/>
    <w:rsid w:val="009921F2"/>
    <w:rsid w:val="0099398E"/>
    <w:rsid w:val="00993A8E"/>
    <w:rsid w:val="00996A52"/>
    <w:rsid w:val="00996E0A"/>
    <w:rsid w:val="009A0140"/>
    <w:rsid w:val="009A05E7"/>
    <w:rsid w:val="009A09A6"/>
    <w:rsid w:val="009A278D"/>
    <w:rsid w:val="009A5447"/>
    <w:rsid w:val="009A5A47"/>
    <w:rsid w:val="009A764C"/>
    <w:rsid w:val="009A7E59"/>
    <w:rsid w:val="009B1957"/>
    <w:rsid w:val="009B3CD1"/>
    <w:rsid w:val="009B41A3"/>
    <w:rsid w:val="009B57FA"/>
    <w:rsid w:val="009B5C77"/>
    <w:rsid w:val="009C0601"/>
    <w:rsid w:val="009C3223"/>
    <w:rsid w:val="009C4C5F"/>
    <w:rsid w:val="009C53F3"/>
    <w:rsid w:val="009C7725"/>
    <w:rsid w:val="009D1825"/>
    <w:rsid w:val="009D368C"/>
    <w:rsid w:val="009D4125"/>
    <w:rsid w:val="009E13DC"/>
    <w:rsid w:val="009E40DE"/>
    <w:rsid w:val="009E67B2"/>
    <w:rsid w:val="009F252C"/>
    <w:rsid w:val="009F2FA9"/>
    <w:rsid w:val="009F39FF"/>
    <w:rsid w:val="009F3BAC"/>
    <w:rsid w:val="009F4341"/>
    <w:rsid w:val="009F5E75"/>
    <w:rsid w:val="009F61C8"/>
    <w:rsid w:val="009F622D"/>
    <w:rsid w:val="009F6901"/>
    <w:rsid w:val="009F77D2"/>
    <w:rsid w:val="00A02BC2"/>
    <w:rsid w:val="00A04018"/>
    <w:rsid w:val="00A0550C"/>
    <w:rsid w:val="00A05CA6"/>
    <w:rsid w:val="00A05E0C"/>
    <w:rsid w:val="00A065B7"/>
    <w:rsid w:val="00A12CA8"/>
    <w:rsid w:val="00A136DC"/>
    <w:rsid w:val="00A149C0"/>
    <w:rsid w:val="00A15198"/>
    <w:rsid w:val="00A15865"/>
    <w:rsid w:val="00A15CEA"/>
    <w:rsid w:val="00A24709"/>
    <w:rsid w:val="00A24CF9"/>
    <w:rsid w:val="00A25A9D"/>
    <w:rsid w:val="00A25D92"/>
    <w:rsid w:val="00A27A19"/>
    <w:rsid w:val="00A31C6A"/>
    <w:rsid w:val="00A33AE9"/>
    <w:rsid w:val="00A36A5E"/>
    <w:rsid w:val="00A37184"/>
    <w:rsid w:val="00A422DD"/>
    <w:rsid w:val="00A43AA1"/>
    <w:rsid w:val="00A447F3"/>
    <w:rsid w:val="00A50539"/>
    <w:rsid w:val="00A525E4"/>
    <w:rsid w:val="00A53A17"/>
    <w:rsid w:val="00A544B6"/>
    <w:rsid w:val="00A545DA"/>
    <w:rsid w:val="00A605FD"/>
    <w:rsid w:val="00A67595"/>
    <w:rsid w:val="00A67FF8"/>
    <w:rsid w:val="00A72695"/>
    <w:rsid w:val="00A753C8"/>
    <w:rsid w:val="00A7693B"/>
    <w:rsid w:val="00A770C6"/>
    <w:rsid w:val="00A83D56"/>
    <w:rsid w:val="00A83EB5"/>
    <w:rsid w:val="00A84356"/>
    <w:rsid w:val="00A8517A"/>
    <w:rsid w:val="00A87F24"/>
    <w:rsid w:val="00A91A87"/>
    <w:rsid w:val="00A96BD7"/>
    <w:rsid w:val="00A97CE8"/>
    <w:rsid w:val="00AA00FD"/>
    <w:rsid w:val="00AA0F64"/>
    <w:rsid w:val="00AA337E"/>
    <w:rsid w:val="00AA5B42"/>
    <w:rsid w:val="00AA5FEA"/>
    <w:rsid w:val="00AA6982"/>
    <w:rsid w:val="00AA6D2C"/>
    <w:rsid w:val="00AA7363"/>
    <w:rsid w:val="00AA7F06"/>
    <w:rsid w:val="00AB1403"/>
    <w:rsid w:val="00AB173C"/>
    <w:rsid w:val="00AB177C"/>
    <w:rsid w:val="00AB2C7C"/>
    <w:rsid w:val="00AB3A39"/>
    <w:rsid w:val="00AB3F50"/>
    <w:rsid w:val="00AB685A"/>
    <w:rsid w:val="00AB788F"/>
    <w:rsid w:val="00AC000B"/>
    <w:rsid w:val="00AC4896"/>
    <w:rsid w:val="00AD074D"/>
    <w:rsid w:val="00AD2556"/>
    <w:rsid w:val="00AD494D"/>
    <w:rsid w:val="00AD4E85"/>
    <w:rsid w:val="00AD50AE"/>
    <w:rsid w:val="00AE0630"/>
    <w:rsid w:val="00AE14ED"/>
    <w:rsid w:val="00AE2278"/>
    <w:rsid w:val="00AE54D8"/>
    <w:rsid w:val="00AF6AA1"/>
    <w:rsid w:val="00B04771"/>
    <w:rsid w:val="00B04CEA"/>
    <w:rsid w:val="00B11352"/>
    <w:rsid w:val="00B140A4"/>
    <w:rsid w:val="00B161A5"/>
    <w:rsid w:val="00B1635F"/>
    <w:rsid w:val="00B175FD"/>
    <w:rsid w:val="00B17CA3"/>
    <w:rsid w:val="00B20306"/>
    <w:rsid w:val="00B254C3"/>
    <w:rsid w:val="00B27153"/>
    <w:rsid w:val="00B324C5"/>
    <w:rsid w:val="00B32540"/>
    <w:rsid w:val="00B33A54"/>
    <w:rsid w:val="00B347D6"/>
    <w:rsid w:val="00B36B9D"/>
    <w:rsid w:val="00B37DA9"/>
    <w:rsid w:val="00B41DDA"/>
    <w:rsid w:val="00B424BE"/>
    <w:rsid w:val="00B43397"/>
    <w:rsid w:val="00B43716"/>
    <w:rsid w:val="00B46164"/>
    <w:rsid w:val="00B470C6"/>
    <w:rsid w:val="00B47AD6"/>
    <w:rsid w:val="00B50841"/>
    <w:rsid w:val="00B50DAD"/>
    <w:rsid w:val="00B54A1E"/>
    <w:rsid w:val="00B56F90"/>
    <w:rsid w:val="00B64E6E"/>
    <w:rsid w:val="00B65111"/>
    <w:rsid w:val="00B6560F"/>
    <w:rsid w:val="00B65B11"/>
    <w:rsid w:val="00B65DD9"/>
    <w:rsid w:val="00B667B2"/>
    <w:rsid w:val="00B6706C"/>
    <w:rsid w:val="00B675B8"/>
    <w:rsid w:val="00B67C4B"/>
    <w:rsid w:val="00B725E5"/>
    <w:rsid w:val="00B77614"/>
    <w:rsid w:val="00B777DA"/>
    <w:rsid w:val="00B811B1"/>
    <w:rsid w:val="00B823F0"/>
    <w:rsid w:val="00B83F9C"/>
    <w:rsid w:val="00B84AAD"/>
    <w:rsid w:val="00B859DB"/>
    <w:rsid w:val="00B8745A"/>
    <w:rsid w:val="00B87714"/>
    <w:rsid w:val="00B920BA"/>
    <w:rsid w:val="00B92868"/>
    <w:rsid w:val="00B9484F"/>
    <w:rsid w:val="00B94FDB"/>
    <w:rsid w:val="00B959D1"/>
    <w:rsid w:val="00B95C93"/>
    <w:rsid w:val="00B9792E"/>
    <w:rsid w:val="00BB0969"/>
    <w:rsid w:val="00BB0A59"/>
    <w:rsid w:val="00BB3E83"/>
    <w:rsid w:val="00BB3FA9"/>
    <w:rsid w:val="00BB52EE"/>
    <w:rsid w:val="00BB6489"/>
    <w:rsid w:val="00BC2D41"/>
    <w:rsid w:val="00BC468A"/>
    <w:rsid w:val="00BD4BAD"/>
    <w:rsid w:val="00BD768D"/>
    <w:rsid w:val="00BE293B"/>
    <w:rsid w:val="00BE57ED"/>
    <w:rsid w:val="00BE7AD9"/>
    <w:rsid w:val="00BF0498"/>
    <w:rsid w:val="00BF15AF"/>
    <w:rsid w:val="00BF1EB7"/>
    <w:rsid w:val="00BF2C5A"/>
    <w:rsid w:val="00BF44E5"/>
    <w:rsid w:val="00C033C1"/>
    <w:rsid w:val="00C03950"/>
    <w:rsid w:val="00C04D26"/>
    <w:rsid w:val="00C114EB"/>
    <w:rsid w:val="00C13654"/>
    <w:rsid w:val="00C13895"/>
    <w:rsid w:val="00C159AF"/>
    <w:rsid w:val="00C206A5"/>
    <w:rsid w:val="00C27696"/>
    <w:rsid w:val="00C3598F"/>
    <w:rsid w:val="00C36612"/>
    <w:rsid w:val="00C36ED5"/>
    <w:rsid w:val="00C3721E"/>
    <w:rsid w:val="00C377E9"/>
    <w:rsid w:val="00C37EB4"/>
    <w:rsid w:val="00C41A37"/>
    <w:rsid w:val="00C449D2"/>
    <w:rsid w:val="00C44C32"/>
    <w:rsid w:val="00C44E3B"/>
    <w:rsid w:val="00C45EAB"/>
    <w:rsid w:val="00C46355"/>
    <w:rsid w:val="00C52791"/>
    <w:rsid w:val="00C54796"/>
    <w:rsid w:val="00C54DD8"/>
    <w:rsid w:val="00C613C8"/>
    <w:rsid w:val="00C64A7D"/>
    <w:rsid w:val="00C662C2"/>
    <w:rsid w:val="00C703B2"/>
    <w:rsid w:val="00C71452"/>
    <w:rsid w:val="00C75F4C"/>
    <w:rsid w:val="00C83539"/>
    <w:rsid w:val="00C84F82"/>
    <w:rsid w:val="00C90487"/>
    <w:rsid w:val="00C91BC1"/>
    <w:rsid w:val="00C938FC"/>
    <w:rsid w:val="00C93BF9"/>
    <w:rsid w:val="00C946FE"/>
    <w:rsid w:val="00C96FD1"/>
    <w:rsid w:val="00CA1477"/>
    <w:rsid w:val="00CA2390"/>
    <w:rsid w:val="00CA5DF5"/>
    <w:rsid w:val="00CB2113"/>
    <w:rsid w:val="00CB2550"/>
    <w:rsid w:val="00CB2A72"/>
    <w:rsid w:val="00CB322C"/>
    <w:rsid w:val="00CC0F25"/>
    <w:rsid w:val="00CC40C6"/>
    <w:rsid w:val="00CC439B"/>
    <w:rsid w:val="00CC6874"/>
    <w:rsid w:val="00CC7252"/>
    <w:rsid w:val="00CD4F2E"/>
    <w:rsid w:val="00CE0296"/>
    <w:rsid w:val="00CE194B"/>
    <w:rsid w:val="00CE37CB"/>
    <w:rsid w:val="00CE3AF7"/>
    <w:rsid w:val="00CE563E"/>
    <w:rsid w:val="00CE61F4"/>
    <w:rsid w:val="00CF0309"/>
    <w:rsid w:val="00CF08BF"/>
    <w:rsid w:val="00CF5A24"/>
    <w:rsid w:val="00D008F5"/>
    <w:rsid w:val="00D07B3D"/>
    <w:rsid w:val="00D108E4"/>
    <w:rsid w:val="00D10930"/>
    <w:rsid w:val="00D10B95"/>
    <w:rsid w:val="00D177FF"/>
    <w:rsid w:val="00D216E4"/>
    <w:rsid w:val="00D21C82"/>
    <w:rsid w:val="00D22DA5"/>
    <w:rsid w:val="00D24F06"/>
    <w:rsid w:val="00D25972"/>
    <w:rsid w:val="00D26762"/>
    <w:rsid w:val="00D278CB"/>
    <w:rsid w:val="00D3172E"/>
    <w:rsid w:val="00D31772"/>
    <w:rsid w:val="00D32A9F"/>
    <w:rsid w:val="00D3389D"/>
    <w:rsid w:val="00D3642C"/>
    <w:rsid w:val="00D377F2"/>
    <w:rsid w:val="00D41888"/>
    <w:rsid w:val="00D41E05"/>
    <w:rsid w:val="00D42536"/>
    <w:rsid w:val="00D4322B"/>
    <w:rsid w:val="00D4529D"/>
    <w:rsid w:val="00D45BDF"/>
    <w:rsid w:val="00D528F6"/>
    <w:rsid w:val="00D60C49"/>
    <w:rsid w:val="00D60C86"/>
    <w:rsid w:val="00D63AF8"/>
    <w:rsid w:val="00D672E7"/>
    <w:rsid w:val="00D675DF"/>
    <w:rsid w:val="00D67FDA"/>
    <w:rsid w:val="00D70822"/>
    <w:rsid w:val="00D713C8"/>
    <w:rsid w:val="00D71B75"/>
    <w:rsid w:val="00D72ABA"/>
    <w:rsid w:val="00D766DF"/>
    <w:rsid w:val="00D81BD9"/>
    <w:rsid w:val="00D83562"/>
    <w:rsid w:val="00D8766D"/>
    <w:rsid w:val="00D87E85"/>
    <w:rsid w:val="00D902CA"/>
    <w:rsid w:val="00D913F1"/>
    <w:rsid w:val="00D93822"/>
    <w:rsid w:val="00D957C8"/>
    <w:rsid w:val="00D960A1"/>
    <w:rsid w:val="00D97A1B"/>
    <w:rsid w:val="00DA1921"/>
    <w:rsid w:val="00DA7E40"/>
    <w:rsid w:val="00DB4A3F"/>
    <w:rsid w:val="00DC092B"/>
    <w:rsid w:val="00DC13CA"/>
    <w:rsid w:val="00DC3FD5"/>
    <w:rsid w:val="00DC49E2"/>
    <w:rsid w:val="00DC53C0"/>
    <w:rsid w:val="00DC5861"/>
    <w:rsid w:val="00DC7F66"/>
    <w:rsid w:val="00DD2959"/>
    <w:rsid w:val="00DD565E"/>
    <w:rsid w:val="00DD6972"/>
    <w:rsid w:val="00DD7F63"/>
    <w:rsid w:val="00DE069E"/>
    <w:rsid w:val="00DE2F1E"/>
    <w:rsid w:val="00DE3571"/>
    <w:rsid w:val="00DE37FC"/>
    <w:rsid w:val="00DF0A55"/>
    <w:rsid w:val="00DF3012"/>
    <w:rsid w:val="00DF3141"/>
    <w:rsid w:val="00DF50AD"/>
    <w:rsid w:val="00DF5E3F"/>
    <w:rsid w:val="00DF6735"/>
    <w:rsid w:val="00DF6763"/>
    <w:rsid w:val="00DF7622"/>
    <w:rsid w:val="00E009CC"/>
    <w:rsid w:val="00E02B61"/>
    <w:rsid w:val="00E03070"/>
    <w:rsid w:val="00E12C24"/>
    <w:rsid w:val="00E14BCB"/>
    <w:rsid w:val="00E15863"/>
    <w:rsid w:val="00E15F71"/>
    <w:rsid w:val="00E17E2C"/>
    <w:rsid w:val="00E207B8"/>
    <w:rsid w:val="00E2245D"/>
    <w:rsid w:val="00E235C7"/>
    <w:rsid w:val="00E2381D"/>
    <w:rsid w:val="00E24621"/>
    <w:rsid w:val="00E2463A"/>
    <w:rsid w:val="00E24F6B"/>
    <w:rsid w:val="00E25EB3"/>
    <w:rsid w:val="00E319D1"/>
    <w:rsid w:val="00E31E41"/>
    <w:rsid w:val="00E3221B"/>
    <w:rsid w:val="00E3386A"/>
    <w:rsid w:val="00E40896"/>
    <w:rsid w:val="00E40D63"/>
    <w:rsid w:val="00E459BA"/>
    <w:rsid w:val="00E45ED3"/>
    <w:rsid w:val="00E47619"/>
    <w:rsid w:val="00E47BA2"/>
    <w:rsid w:val="00E47D1B"/>
    <w:rsid w:val="00E52782"/>
    <w:rsid w:val="00E54302"/>
    <w:rsid w:val="00E54E10"/>
    <w:rsid w:val="00E56DDA"/>
    <w:rsid w:val="00E56DEC"/>
    <w:rsid w:val="00E57CF1"/>
    <w:rsid w:val="00E61EBB"/>
    <w:rsid w:val="00E63C0A"/>
    <w:rsid w:val="00E648C4"/>
    <w:rsid w:val="00E65790"/>
    <w:rsid w:val="00E65CC3"/>
    <w:rsid w:val="00E66538"/>
    <w:rsid w:val="00E66A4D"/>
    <w:rsid w:val="00E7399C"/>
    <w:rsid w:val="00E76A75"/>
    <w:rsid w:val="00E773E8"/>
    <w:rsid w:val="00E77967"/>
    <w:rsid w:val="00E80783"/>
    <w:rsid w:val="00E80A6A"/>
    <w:rsid w:val="00E83C71"/>
    <w:rsid w:val="00E847D0"/>
    <w:rsid w:val="00E9007C"/>
    <w:rsid w:val="00E90B71"/>
    <w:rsid w:val="00E96944"/>
    <w:rsid w:val="00E96B4B"/>
    <w:rsid w:val="00EA1C70"/>
    <w:rsid w:val="00EA45A9"/>
    <w:rsid w:val="00EA4B53"/>
    <w:rsid w:val="00EA6E32"/>
    <w:rsid w:val="00EA7534"/>
    <w:rsid w:val="00EA7881"/>
    <w:rsid w:val="00EA7C16"/>
    <w:rsid w:val="00EB20C0"/>
    <w:rsid w:val="00EB45EC"/>
    <w:rsid w:val="00EB4A1D"/>
    <w:rsid w:val="00EB771E"/>
    <w:rsid w:val="00EB7F5F"/>
    <w:rsid w:val="00EC0593"/>
    <w:rsid w:val="00EC0650"/>
    <w:rsid w:val="00EC51AF"/>
    <w:rsid w:val="00EC7A82"/>
    <w:rsid w:val="00ED134D"/>
    <w:rsid w:val="00ED24D7"/>
    <w:rsid w:val="00ED4154"/>
    <w:rsid w:val="00ED4712"/>
    <w:rsid w:val="00ED699D"/>
    <w:rsid w:val="00EE3316"/>
    <w:rsid w:val="00EE4C2A"/>
    <w:rsid w:val="00EE5556"/>
    <w:rsid w:val="00EE5636"/>
    <w:rsid w:val="00EE690E"/>
    <w:rsid w:val="00EF0C86"/>
    <w:rsid w:val="00F01946"/>
    <w:rsid w:val="00F03AF5"/>
    <w:rsid w:val="00F04F16"/>
    <w:rsid w:val="00F05FA6"/>
    <w:rsid w:val="00F06EA0"/>
    <w:rsid w:val="00F13F72"/>
    <w:rsid w:val="00F150A9"/>
    <w:rsid w:val="00F15D6D"/>
    <w:rsid w:val="00F16DE4"/>
    <w:rsid w:val="00F17634"/>
    <w:rsid w:val="00F214A8"/>
    <w:rsid w:val="00F225AF"/>
    <w:rsid w:val="00F243F5"/>
    <w:rsid w:val="00F244F8"/>
    <w:rsid w:val="00F32328"/>
    <w:rsid w:val="00F33253"/>
    <w:rsid w:val="00F33DEC"/>
    <w:rsid w:val="00F35CBB"/>
    <w:rsid w:val="00F361F8"/>
    <w:rsid w:val="00F366CC"/>
    <w:rsid w:val="00F37E1C"/>
    <w:rsid w:val="00F4062E"/>
    <w:rsid w:val="00F4182E"/>
    <w:rsid w:val="00F41862"/>
    <w:rsid w:val="00F42A11"/>
    <w:rsid w:val="00F44677"/>
    <w:rsid w:val="00F5014A"/>
    <w:rsid w:val="00F5046A"/>
    <w:rsid w:val="00F524D9"/>
    <w:rsid w:val="00F527C1"/>
    <w:rsid w:val="00F542EF"/>
    <w:rsid w:val="00F545B0"/>
    <w:rsid w:val="00F54831"/>
    <w:rsid w:val="00F55D12"/>
    <w:rsid w:val="00F57F42"/>
    <w:rsid w:val="00F601FD"/>
    <w:rsid w:val="00F60FAD"/>
    <w:rsid w:val="00F61A9D"/>
    <w:rsid w:val="00F61B78"/>
    <w:rsid w:val="00F627D1"/>
    <w:rsid w:val="00F64064"/>
    <w:rsid w:val="00F6698D"/>
    <w:rsid w:val="00F7216E"/>
    <w:rsid w:val="00F72D6E"/>
    <w:rsid w:val="00F741A0"/>
    <w:rsid w:val="00F7568A"/>
    <w:rsid w:val="00F866E3"/>
    <w:rsid w:val="00F879AC"/>
    <w:rsid w:val="00F87A8F"/>
    <w:rsid w:val="00F91A26"/>
    <w:rsid w:val="00F94A3D"/>
    <w:rsid w:val="00F94C8A"/>
    <w:rsid w:val="00F9794C"/>
    <w:rsid w:val="00FA1BF4"/>
    <w:rsid w:val="00FA25B6"/>
    <w:rsid w:val="00FA5B5C"/>
    <w:rsid w:val="00FA5EDC"/>
    <w:rsid w:val="00FB0F14"/>
    <w:rsid w:val="00FB52B0"/>
    <w:rsid w:val="00FB5FAF"/>
    <w:rsid w:val="00FC4E79"/>
    <w:rsid w:val="00FC5287"/>
    <w:rsid w:val="00FD1FB9"/>
    <w:rsid w:val="00FD2649"/>
    <w:rsid w:val="00FD5497"/>
    <w:rsid w:val="00FD5A28"/>
    <w:rsid w:val="00FE0067"/>
    <w:rsid w:val="00FE0A33"/>
    <w:rsid w:val="00FE1145"/>
    <w:rsid w:val="00FE1601"/>
    <w:rsid w:val="00FE37C8"/>
    <w:rsid w:val="00FE3863"/>
    <w:rsid w:val="00FE614D"/>
    <w:rsid w:val="00FF26FB"/>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14FC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B5"/>
    <w:rPr>
      <w:sz w:val="22"/>
      <w:szCs w:val="24"/>
    </w:rPr>
  </w:style>
  <w:style w:type="paragraph" w:styleId="Heading1">
    <w:name w:val="heading 1"/>
    <w:next w:val="BodyText"/>
    <w:qFormat/>
    <w:rsid w:val="003D707B"/>
    <w:pPr>
      <w:keepNext/>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372700"/>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qFormat/>
    <w:rsid w:val="00372700"/>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qFormat/>
    <w:rsid w:val="00EE4C2A"/>
    <w:pPr>
      <w:numPr>
        <w:ilvl w:val="3"/>
      </w:numPr>
      <w:ind w:left="648"/>
      <w:outlineLvl w:val="3"/>
    </w:pPr>
    <w:rPr>
      <w:sz w:val="24"/>
      <w:szCs w:val="28"/>
    </w:rPr>
  </w:style>
  <w:style w:type="paragraph" w:styleId="Heading5">
    <w:name w:val="heading 5"/>
    <w:basedOn w:val="Heading4"/>
    <w:next w:val="BodyText"/>
    <w:qFormat/>
    <w:rsid w:val="00ED4154"/>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qFormat/>
    <w:rsid w:val="00621A21"/>
    <w:pPr>
      <w:numPr>
        <w:ilvl w:val="5"/>
      </w:numPr>
      <w:tabs>
        <w:tab w:val="clear" w:pos="2232"/>
      </w:tabs>
      <w:ind w:left="1800" w:hanging="1800"/>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aliases w:val="even"/>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3D707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next w:val="BodyText"/>
    <w:qFormat/>
    <w:rsid w:val="0053083E"/>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3"/>
      </w:numPr>
    </w:pPr>
  </w:style>
  <w:style w:type="paragraph" w:customStyle="1" w:styleId="InstructionalBullets">
    <w:name w:val="Instructional Bullets"/>
    <w:basedOn w:val="Normal"/>
    <w:qFormat/>
    <w:rsid w:val="00E76A75"/>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rsid w:val="007B38E1"/>
    <w:rPr>
      <w:sz w:val="16"/>
      <w:szCs w:val="16"/>
    </w:rPr>
  </w:style>
  <w:style w:type="paragraph" w:styleId="CommentText">
    <w:name w:val="annotation text"/>
    <w:basedOn w:val="Normal"/>
    <w:link w:val="CommentTextChar"/>
    <w:rsid w:val="007B38E1"/>
    <w:rPr>
      <w:sz w:val="20"/>
      <w:szCs w:val="20"/>
    </w:rPr>
  </w:style>
  <w:style w:type="character" w:customStyle="1" w:styleId="CommentTextChar">
    <w:name w:val="Comment Text Char"/>
    <w:basedOn w:val="DefaultParagraphFont"/>
    <w:link w:val="CommentText"/>
    <w:rsid w:val="007B38E1"/>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b/>
      <w:bCs/>
    </w:rPr>
  </w:style>
  <w:style w:type="paragraph" w:styleId="Revision">
    <w:name w:val="Revision"/>
    <w:hidden/>
    <w:uiPriority w:val="99"/>
    <w:semiHidden/>
    <w:rsid w:val="00244ADD"/>
    <w:rPr>
      <w:sz w:val="22"/>
      <w:szCs w:val="24"/>
    </w:rPr>
  </w:style>
  <w:style w:type="paragraph" w:styleId="ListParagraph">
    <w:name w:val="List Paragraph"/>
    <w:basedOn w:val="Normal"/>
    <w:link w:val="ListParagraphChar"/>
    <w:uiPriority w:val="34"/>
    <w:qFormat/>
    <w:rsid w:val="001615A5"/>
    <w:pPr>
      <w:ind w:left="720"/>
      <w:contextualSpacing/>
    </w:pPr>
    <w:rPr>
      <w:sz w:val="24"/>
    </w:rPr>
  </w:style>
  <w:style w:type="paragraph" w:customStyle="1" w:styleId="ListBulleted1">
    <w:name w:val="List Bulleted 1"/>
    <w:rsid w:val="001E3AD3"/>
    <w:pPr>
      <w:numPr>
        <w:numId w:val="15"/>
      </w:numPr>
      <w:tabs>
        <w:tab w:val="left" w:pos="432"/>
      </w:tabs>
      <w:suppressAutoHyphens/>
      <w:spacing w:after="120" w:line="260" w:lineRule="atLeast"/>
    </w:pPr>
    <w:rPr>
      <w:kern w:val="22"/>
      <w:sz w:val="22"/>
    </w:rPr>
  </w:style>
  <w:style w:type="paragraph" w:customStyle="1" w:styleId="z-list-bulleted-1">
    <w:name w:val="z-list-bulleted-1"/>
    <w:basedOn w:val="ListBulleted1"/>
    <w:rsid w:val="001E3AD3"/>
    <w:pPr>
      <w:spacing w:after="40" w:line="220" w:lineRule="atLeast"/>
    </w:pPr>
    <w:rPr>
      <w:rFonts w:ascii="Arial" w:hAnsi="Arial"/>
      <w:sz w:val="16"/>
    </w:rPr>
  </w:style>
  <w:style w:type="character" w:customStyle="1" w:styleId="HeaderChar">
    <w:name w:val="Header Char"/>
    <w:aliases w:val="even Char"/>
    <w:basedOn w:val="DefaultParagraphFont"/>
    <w:link w:val="Header"/>
    <w:uiPriority w:val="99"/>
    <w:rsid w:val="00B67C4B"/>
  </w:style>
  <w:style w:type="character" w:customStyle="1" w:styleId="CharAttribute11">
    <w:name w:val="CharAttribute11"/>
    <w:rsid w:val="0031059C"/>
    <w:rPr>
      <w:rFonts w:ascii="Arial" w:eastAsia="Arial" w:hAnsi="Arial" w:cs="Arial" w:hint="default"/>
      <w:b/>
      <w:bCs w:val="0"/>
      <w:sz w:val="22"/>
    </w:rPr>
  </w:style>
  <w:style w:type="character" w:customStyle="1" w:styleId="ListParagraphChar">
    <w:name w:val="List Paragraph Char"/>
    <w:basedOn w:val="DefaultParagraphFont"/>
    <w:link w:val="ListParagraph"/>
    <w:uiPriority w:val="34"/>
    <w:locked/>
    <w:rsid w:val="0031059C"/>
    <w:rPr>
      <w:sz w:val="24"/>
      <w:szCs w:val="24"/>
    </w:rPr>
  </w:style>
  <w:style w:type="paragraph" w:customStyle="1" w:styleId="Default">
    <w:name w:val="Default"/>
    <w:rsid w:val="0031059C"/>
    <w:pPr>
      <w:autoSpaceDE w:val="0"/>
      <w:autoSpaceDN w:val="0"/>
      <w:adjustRightInd w:val="0"/>
    </w:pPr>
    <w:rPr>
      <w:rFonts w:eastAsia="Batang"/>
      <w:color w:val="000000"/>
      <w:sz w:val="24"/>
      <w:szCs w:val="24"/>
    </w:rPr>
  </w:style>
  <w:style w:type="paragraph" w:customStyle="1" w:styleId="Body">
    <w:name w:val="Body"/>
    <w:rsid w:val="003D5D7D"/>
    <w:pPr>
      <w:tabs>
        <w:tab w:val="left" w:pos="1008"/>
        <w:tab w:val="right" w:leader="dot" w:pos="8280"/>
      </w:tabs>
      <w:spacing w:before="160" w:after="160" w:line="300" w:lineRule="atLeast"/>
    </w:pPr>
    <w:rPr>
      <w:color w:val="000000"/>
      <w:kern w:val="22"/>
      <w:sz w:val="22"/>
    </w:rPr>
  </w:style>
  <w:style w:type="table" w:styleId="GridTable4-Accent1">
    <w:name w:val="Grid Table 4 Accent 1"/>
    <w:basedOn w:val="TableNormal"/>
    <w:uiPriority w:val="49"/>
    <w:rsid w:val="000C4C2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938256">
      <w:bodyDiv w:val="1"/>
      <w:marLeft w:val="0"/>
      <w:marRight w:val="0"/>
      <w:marTop w:val="0"/>
      <w:marBottom w:val="0"/>
      <w:divBdr>
        <w:top w:val="none" w:sz="0" w:space="0" w:color="auto"/>
        <w:left w:val="none" w:sz="0" w:space="0" w:color="auto"/>
        <w:bottom w:val="none" w:sz="0" w:space="0" w:color="auto"/>
        <w:right w:val="none" w:sz="0" w:space="0" w:color="auto"/>
      </w:divBdr>
    </w:div>
    <w:div w:id="259916476">
      <w:bodyDiv w:val="1"/>
      <w:marLeft w:val="0"/>
      <w:marRight w:val="0"/>
      <w:marTop w:val="0"/>
      <w:marBottom w:val="0"/>
      <w:divBdr>
        <w:top w:val="none" w:sz="0" w:space="0" w:color="auto"/>
        <w:left w:val="none" w:sz="0" w:space="0" w:color="auto"/>
        <w:bottom w:val="none" w:sz="0" w:space="0" w:color="auto"/>
        <w:right w:val="none" w:sz="0" w:space="0" w:color="auto"/>
      </w:divBdr>
    </w:div>
    <w:div w:id="971011009">
      <w:bodyDiv w:val="1"/>
      <w:marLeft w:val="0"/>
      <w:marRight w:val="0"/>
      <w:marTop w:val="0"/>
      <w:marBottom w:val="0"/>
      <w:divBdr>
        <w:top w:val="none" w:sz="0" w:space="0" w:color="auto"/>
        <w:left w:val="none" w:sz="0" w:space="0" w:color="auto"/>
        <w:bottom w:val="none" w:sz="0" w:space="0" w:color="auto"/>
        <w:right w:val="none" w:sz="0" w:space="0" w:color="auto"/>
      </w:divBdr>
    </w:div>
    <w:div w:id="1223441164">
      <w:bodyDiv w:val="1"/>
      <w:marLeft w:val="0"/>
      <w:marRight w:val="0"/>
      <w:marTop w:val="0"/>
      <w:marBottom w:val="0"/>
      <w:divBdr>
        <w:top w:val="none" w:sz="0" w:space="0" w:color="auto"/>
        <w:left w:val="none" w:sz="0" w:space="0" w:color="auto"/>
        <w:bottom w:val="none" w:sz="0" w:space="0" w:color="auto"/>
        <w:right w:val="none" w:sz="0" w:space="0" w:color="auto"/>
      </w:divBdr>
      <w:divsChild>
        <w:div w:id="1541286500">
          <w:marLeft w:val="533"/>
          <w:marRight w:val="0"/>
          <w:marTop w:val="67"/>
          <w:marBottom w:val="0"/>
          <w:divBdr>
            <w:top w:val="none" w:sz="0" w:space="0" w:color="auto"/>
            <w:left w:val="none" w:sz="0" w:space="0" w:color="auto"/>
            <w:bottom w:val="none" w:sz="0" w:space="0" w:color="auto"/>
            <w:right w:val="none" w:sz="0" w:space="0" w:color="auto"/>
          </w:divBdr>
        </w:div>
        <w:div w:id="1450709829">
          <w:marLeft w:val="533"/>
          <w:marRight w:val="0"/>
          <w:marTop w:val="67"/>
          <w:marBottom w:val="0"/>
          <w:divBdr>
            <w:top w:val="none" w:sz="0" w:space="0" w:color="auto"/>
            <w:left w:val="none" w:sz="0" w:space="0" w:color="auto"/>
            <w:bottom w:val="none" w:sz="0" w:space="0" w:color="auto"/>
            <w:right w:val="none" w:sz="0" w:space="0" w:color="auto"/>
          </w:divBdr>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3374865">
      <w:bodyDiv w:val="1"/>
      <w:marLeft w:val="0"/>
      <w:marRight w:val="0"/>
      <w:marTop w:val="0"/>
      <w:marBottom w:val="0"/>
      <w:divBdr>
        <w:top w:val="none" w:sz="0" w:space="0" w:color="auto"/>
        <w:left w:val="none" w:sz="0" w:space="0" w:color="auto"/>
        <w:bottom w:val="none" w:sz="0" w:space="0" w:color="auto"/>
        <w:right w:val="none" w:sz="0" w:space="0" w:color="auto"/>
      </w:divBdr>
      <w:divsChild>
        <w:div w:id="1266419450">
          <w:marLeft w:val="533"/>
          <w:marRight w:val="0"/>
          <w:marTop w:val="77"/>
          <w:marBottom w:val="0"/>
          <w:divBdr>
            <w:top w:val="none" w:sz="0" w:space="0" w:color="auto"/>
            <w:left w:val="none" w:sz="0" w:space="0" w:color="auto"/>
            <w:bottom w:val="none" w:sz="0" w:space="0" w:color="auto"/>
            <w:right w:val="none" w:sz="0" w:space="0" w:color="auto"/>
          </w:divBdr>
        </w:div>
        <w:div w:id="1588155297">
          <w:marLeft w:val="533"/>
          <w:marRight w:val="0"/>
          <w:marTop w:val="77"/>
          <w:marBottom w:val="0"/>
          <w:divBdr>
            <w:top w:val="none" w:sz="0" w:space="0" w:color="auto"/>
            <w:left w:val="none" w:sz="0" w:space="0" w:color="auto"/>
            <w:bottom w:val="none" w:sz="0" w:space="0" w:color="auto"/>
            <w:right w:val="none" w:sz="0" w:space="0" w:color="auto"/>
          </w:divBdr>
        </w:div>
      </w:divsChild>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802188712">
      <w:bodyDiv w:val="1"/>
      <w:marLeft w:val="0"/>
      <w:marRight w:val="0"/>
      <w:marTop w:val="0"/>
      <w:marBottom w:val="0"/>
      <w:divBdr>
        <w:top w:val="none" w:sz="0" w:space="0" w:color="auto"/>
        <w:left w:val="none" w:sz="0" w:space="0" w:color="auto"/>
        <w:bottom w:val="none" w:sz="0" w:space="0" w:color="auto"/>
        <w:right w:val="none" w:sz="0" w:space="0" w:color="auto"/>
      </w:divBdr>
    </w:div>
    <w:div w:id="2104841149">
      <w:bodyDiv w:val="1"/>
      <w:marLeft w:val="0"/>
      <w:marRight w:val="0"/>
      <w:marTop w:val="0"/>
      <w:marBottom w:val="0"/>
      <w:divBdr>
        <w:top w:val="none" w:sz="0" w:space="0" w:color="auto"/>
        <w:left w:val="none" w:sz="0" w:space="0" w:color="auto"/>
        <w:bottom w:val="none" w:sz="0" w:space="0" w:color="auto"/>
        <w:right w:val="none" w:sz="0" w:space="0" w:color="auto"/>
      </w:divBdr>
      <w:divsChild>
        <w:div w:id="1920751663">
          <w:marLeft w:val="533"/>
          <w:marRight w:val="0"/>
          <w:marTop w:val="67"/>
          <w:marBottom w:val="0"/>
          <w:divBdr>
            <w:top w:val="none" w:sz="0" w:space="0" w:color="auto"/>
            <w:left w:val="none" w:sz="0" w:space="0" w:color="auto"/>
            <w:bottom w:val="none" w:sz="0" w:space="0" w:color="auto"/>
            <w:right w:val="none" w:sz="0" w:space="0" w:color="auto"/>
          </w:divBdr>
        </w:div>
        <w:div w:id="917638522">
          <w:marLeft w:val="533"/>
          <w:marRight w:val="0"/>
          <w:marTop w:val="67"/>
          <w:marBottom w:val="0"/>
          <w:divBdr>
            <w:top w:val="none" w:sz="0" w:space="0" w:color="auto"/>
            <w:left w:val="none" w:sz="0" w:space="0" w:color="auto"/>
            <w:bottom w:val="none" w:sz="0" w:space="0" w:color="auto"/>
            <w:right w:val="none" w:sz="0" w:space="0" w:color="auto"/>
          </w:divBdr>
        </w:div>
        <w:div w:id="1453020039">
          <w:marLeft w:val="533"/>
          <w:marRight w:val="0"/>
          <w:marTop w:val="67"/>
          <w:marBottom w:val="0"/>
          <w:divBdr>
            <w:top w:val="none" w:sz="0" w:space="0" w:color="auto"/>
            <w:left w:val="none" w:sz="0" w:space="0" w:color="auto"/>
            <w:bottom w:val="none" w:sz="0" w:space="0" w:color="auto"/>
            <w:right w:val="none" w:sz="0" w:space="0" w:color="auto"/>
          </w:divBdr>
        </w:div>
        <w:div w:id="520318079">
          <w:marLeft w:val="533"/>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6.emf"/><Relationship Id="rId26" Type="http://schemas.openxmlformats.org/officeDocument/2006/relationships/package" Target="embeddings/Microsoft_Visio_Drawing223.vsdx"/><Relationship Id="rId39" Type="http://schemas.openxmlformats.org/officeDocument/2006/relationships/package" Target="embeddings/Microsoft_Visio_Drawing445.vsdx"/><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oleObject" Target="embeddings/Microsoft_Visio_2003-2010_Drawing111.vsd"/><Relationship Id="rId33" Type="http://schemas.microsoft.com/office/2011/relationships/commentsExtended" Target="commentsExtended.xml"/><Relationship Id="rId38" Type="http://schemas.openxmlformats.org/officeDocument/2006/relationships/image" Target="media/image17.e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package" Target="embeddings/Microsoft_Visio_Drawing111.vsdx"/><Relationship Id="rId29" Type="http://schemas.openxmlformats.org/officeDocument/2006/relationships/package" Target="embeddings/Microsoft_Visio_Drawing334.vsdx"/><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emf"/><Relationship Id="rId32" Type="http://schemas.openxmlformats.org/officeDocument/2006/relationships/comments" Target="comments.xml"/><Relationship Id="rId37" Type="http://schemas.openxmlformats.org/officeDocument/2006/relationships/image" Target="media/image16.png"/><Relationship Id="rId40" Type="http://schemas.openxmlformats.org/officeDocument/2006/relationships/hyperlink" Target="http://pubs.opengroup.org/architecture/togaf9-doc/arch/chap27.html"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package" Target="embeddings/Microsoft_Visio_Drawing222.vsdx"/><Relationship Id="rId28" Type="http://schemas.openxmlformats.org/officeDocument/2006/relationships/image" Target="media/image11.emf"/><Relationship Id="rId36"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image" Target="media/image7.emf"/><Relationship Id="rId31" Type="http://schemas.openxmlformats.org/officeDocument/2006/relationships/oleObject" Target="embeddings/Microsoft_Visio_2003-2010_Drawing222.vsd"/><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hyperlink" Target="http://www-106.ibm.com/developerworks/rational/library/content/03July/2500/2785/2785_uml.pdf" TargetMode="External"/><Relationship Id="rId30" Type="http://schemas.openxmlformats.org/officeDocument/2006/relationships/image" Target="media/image12.emf"/><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lc_DocId xmlns="6bdbe2b7-aea3-4f96-ab21-0fbc5c820174">YDCWVVZYS2U6-538-13</_dlc_DocId>
    <_dlc_DocIdUrl xmlns="6bdbe2b7-aea3-4f96-ab21-0fbc5c820174">
      <Url>https://sp.pro-spheretek.com/program/VAT4/0036-BCDS-685/_layouts/15/DocIdRedir.aspx?ID=YDCWVVZYS2U6-538-13</Url>
      <Description>YDCWVVZYS2U6-538-13</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FC872CD21FBC43B6C6F827E908BC33" ma:contentTypeVersion="0" ma:contentTypeDescription="Create a new document." ma:contentTypeScope="" ma:versionID="1c2764777b1c350c26b6d3e67312733c">
  <xsd:schema xmlns:xsd="http://www.w3.org/2001/XMLSchema" xmlns:xs="http://www.w3.org/2001/XMLSchema" xmlns:p="http://schemas.microsoft.com/office/2006/metadata/properties" xmlns:ns1="http://schemas.microsoft.com/sharepoint/v3" xmlns:ns2="6bdbe2b7-aea3-4f96-ab21-0fbc5c820174" targetNamespace="http://schemas.microsoft.com/office/2006/metadata/properties" ma:root="true" ma:fieldsID="ef2022a60f55da47293f2ea1ad0adfe1" ns1:_="" ns2:_="">
    <xsd:import namespace="http://schemas.microsoft.com/sharepoint/v3"/>
    <xsd:import namespace="6bdbe2b7-aea3-4f96-ab21-0fbc5c820174"/>
    <xsd:element name="properties">
      <xsd:complexType>
        <xsd:sequence>
          <xsd:element name="documentManagement">
            <xsd:complexType>
              <xsd:all>
                <xsd:element ref="ns2:_dlc_DocId" minOccurs="0"/>
                <xsd:element ref="ns2:_dlc_DocIdUrl" minOccurs="0"/>
                <xsd:element ref="ns2:_dlc_DocIdPersistId" minOccurs="0"/>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1"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2"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dbe2b7-aea3-4f96-ab21-0fbc5c82017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37FAF-A38B-4B8B-9A6F-1C80105AF084}">
  <ds:schemaRefs>
    <ds:schemaRef ds:uri="http://schemas.microsoft.com/office/2006/metadata/properties"/>
    <ds:schemaRef ds:uri="http://schemas.microsoft.com/sharepoint/v3"/>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6bdbe2b7-aea3-4f96-ab21-0fbc5c820174"/>
    <ds:schemaRef ds:uri="http://www.w3.org/XML/1998/namespace"/>
    <ds:schemaRef ds:uri="http://purl.org/dc/dcmitype/"/>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F64A535-BE4E-4707-89CC-6D78F568CE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bdbe2b7-aea3-4f96-ab21-0fbc5c8201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CD221D-88EF-41BE-9602-0B63585BE5F2}">
  <ds:schemaRefs>
    <ds:schemaRef ds:uri="http://schemas.microsoft.com/sharepoint/events"/>
  </ds:schemaRefs>
</ds:datastoreItem>
</file>

<file path=customXml/itemProps5.xml><?xml version="1.0" encoding="utf-8"?>
<ds:datastoreItem xmlns:ds="http://schemas.openxmlformats.org/officeDocument/2006/customXml" ds:itemID="{7642E5A6-0479-4AB7-B490-BC112CD17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8630</Words>
  <Characters>49193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System Design Document Template</vt:lpstr>
    </vt:vector>
  </TitlesOfParts>
  <LinksUpToDate>false</LinksUpToDate>
  <CharactersWithSpaces>57708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 Template</dc:title>
  <dc:subject>System Design Document</dc:subject>
  <dc:creator/>
  <cp:lastModifiedBy/>
  <cp:revision>1</cp:revision>
  <dcterms:created xsi:type="dcterms:W3CDTF">2016-02-05T19:38:00Z</dcterms:created>
  <dcterms:modified xsi:type="dcterms:W3CDTF">2016-02-05T19:38:00Z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4bdc0261-7a91-471e-93a7-9ab751aeb07e</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0x01010073FC872CD21FBC43B6C6F827E908BC33</vt:lpwstr>
  </property>
</Properties>
</file>